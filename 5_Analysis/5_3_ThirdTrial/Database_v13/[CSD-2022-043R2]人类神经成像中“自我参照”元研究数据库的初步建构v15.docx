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AFABA" w14:textId="77777777" w:rsidR="00264165" w:rsidRDefault="00000000">
      <w:pPr>
        <w:pStyle w:val="1"/>
        <w:rPr>
          <w:color w:val="000000" w:themeColor="text1"/>
        </w:rPr>
      </w:pPr>
      <w:bookmarkStart w:id="0" w:name="_Hlk115909596"/>
      <w:bookmarkStart w:id="1" w:name="_Hlk109393453"/>
      <w:bookmarkStart w:id="2" w:name="_Hlk104630314"/>
      <w:r>
        <w:rPr>
          <w:rFonts w:ascii="黑体" w:hint="eastAsia"/>
          <w:color w:val="000000" w:themeColor="text1"/>
        </w:rPr>
        <w:t>自我参照的神经成像认知本体论数据</w:t>
      </w:r>
      <w:bookmarkEnd w:id="0"/>
      <w:r>
        <w:rPr>
          <w:rFonts w:ascii="黑体" w:hint="eastAsia"/>
          <w:color w:val="000000" w:themeColor="text1"/>
        </w:rPr>
        <w:t>集</w:t>
      </w:r>
    </w:p>
    <w:p w14:paraId="50E171B5" w14:textId="77777777" w:rsidR="00264165" w:rsidRDefault="00000000">
      <w:pPr>
        <w:jc w:val="center"/>
        <w:rPr>
          <w:rFonts w:eastAsia="华文楷体" w:cs="Times New Roman"/>
          <w:b/>
          <w:bCs/>
          <w:color w:val="000000" w:themeColor="text1"/>
          <w:kern w:val="0"/>
          <w:sz w:val="24"/>
          <w:szCs w:val="24"/>
          <w:vertAlign w:val="superscript"/>
        </w:rPr>
      </w:pPr>
      <w:r>
        <w:rPr>
          <w:rFonts w:eastAsia="华文楷体" w:cs="Times New Roman" w:hint="eastAsia"/>
          <w:b/>
          <w:bCs/>
          <w:color w:val="000000" w:themeColor="text1"/>
          <w:kern w:val="0"/>
          <w:sz w:val="24"/>
          <w:szCs w:val="24"/>
        </w:rPr>
        <w:t>孙淑婷</w:t>
      </w:r>
      <w:r>
        <w:rPr>
          <w:rFonts w:eastAsia="华文楷体" w:cs="Times New Roman"/>
          <w:b/>
          <w:bCs/>
          <w:color w:val="000000" w:themeColor="text1"/>
          <w:kern w:val="0"/>
          <w:sz w:val="24"/>
          <w:szCs w:val="24"/>
          <w:vertAlign w:val="superscript"/>
        </w:rPr>
        <w:t>1</w:t>
      </w:r>
      <w:r>
        <w:rPr>
          <w:rFonts w:eastAsia="华文楷体" w:cs="Times New Roman"/>
          <w:b/>
          <w:bCs/>
          <w:color w:val="000000" w:themeColor="text1"/>
          <w:kern w:val="0"/>
          <w:sz w:val="24"/>
          <w:szCs w:val="24"/>
        </w:rPr>
        <w:t>，</w:t>
      </w:r>
      <w:r>
        <w:rPr>
          <w:rFonts w:eastAsia="华文楷体" w:cs="Times New Roman" w:hint="eastAsia"/>
          <w:b/>
          <w:bCs/>
          <w:color w:val="000000" w:themeColor="text1"/>
          <w:kern w:val="0"/>
          <w:sz w:val="24"/>
          <w:szCs w:val="24"/>
        </w:rPr>
        <w:t>王楠</w:t>
      </w:r>
      <w:r>
        <w:rPr>
          <w:rFonts w:eastAsia="华文楷体" w:cs="Times New Roman"/>
          <w:b/>
          <w:bCs/>
          <w:color w:val="000000" w:themeColor="text1"/>
          <w:kern w:val="0"/>
          <w:sz w:val="24"/>
          <w:szCs w:val="24"/>
          <w:vertAlign w:val="superscript"/>
        </w:rPr>
        <w:t>2</w:t>
      </w:r>
      <w:r>
        <w:rPr>
          <w:rFonts w:eastAsia="华文楷体" w:cs="Times New Roman"/>
          <w:b/>
          <w:bCs/>
          <w:color w:val="000000" w:themeColor="text1"/>
          <w:kern w:val="0"/>
          <w:sz w:val="24"/>
          <w:szCs w:val="24"/>
        </w:rPr>
        <w:t>，</w:t>
      </w:r>
      <w:r>
        <w:rPr>
          <w:rFonts w:eastAsia="华文楷体" w:cs="Times New Roman" w:hint="eastAsia"/>
          <w:b/>
          <w:bCs/>
          <w:color w:val="000000" w:themeColor="text1"/>
          <w:kern w:val="0"/>
          <w:sz w:val="24"/>
          <w:szCs w:val="24"/>
        </w:rPr>
        <w:t>温佳慧</w:t>
      </w:r>
      <w:bookmarkEnd w:id="1"/>
      <w:r>
        <w:rPr>
          <w:rFonts w:eastAsia="华文楷体" w:cs="Times New Roman"/>
          <w:b/>
          <w:bCs/>
          <w:color w:val="000000" w:themeColor="text1"/>
          <w:kern w:val="0"/>
          <w:sz w:val="24"/>
          <w:szCs w:val="24"/>
          <w:vertAlign w:val="superscript"/>
        </w:rPr>
        <w:t>1</w:t>
      </w:r>
      <w:r>
        <w:rPr>
          <w:rFonts w:eastAsia="华文楷体" w:cs="Times New Roman"/>
          <w:b/>
          <w:bCs/>
          <w:color w:val="000000" w:themeColor="text1"/>
          <w:kern w:val="0"/>
          <w:sz w:val="24"/>
          <w:szCs w:val="24"/>
        </w:rPr>
        <w:t>，</w:t>
      </w:r>
      <w:r>
        <w:rPr>
          <w:rFonts w:eastAsia="华文楷体" w:cs="Times New Roman" w:hint="eastAsia"/>
          <w:b/>
          <w:bCs/>
          <w:color w:val="000000" w:themeColor="text1"/>
          <w:kern w:val="0"/>
          <w:sz w:val="24"/>
          <w:szCs w:val="24"/>
        </w:rPr>
        <w:t>胡传鹏</w:t>
      </w:r>
      <w:r>
        <w:rPr>
          <w:rFonts w:eastAsia="华文楷体" w:cs="Times New Roman"/>
          <w:b/>
          <w:bCs/>
          <w:color w:val="000000" w:themeColor="text1"/>
          <w:kern w:val="0"/>
          <w:sz w:val="24"/>
          <w:szCs w:val="24"/>
          <w:vertAlign w:val="superscript"/>
        </w:rPr>
        <w:t>1*</w:t>
      </w:r>
    </w:p>
    <w:p w14:paraId="73D4192C" w14:textId="77777777" w:rsidR="00264165" w:rsidRDefault="00000000">
      <w:pPr>
        <w:rPr>
          <w:rFonts w:eastAsia="华文楷体" w:cs="Times New Roman"/>
          <w:color w:val="000000" w:themeColor="text1"/>
          <w:kern w:val="0"/>
          <w:szCs w:val="21"/>
        </w:rPr>
      </w:pPr>
      <w:r>
        <w:rPr>
          <w:rFonts w:eastAsia="华文楷体" w:cs="Times New Roman"/>
          <w:color w:val="000000" w:themeColor="text1"/>
          <w:kern w:val="0"/>
          <w:szCs w:val="21"/>
        </w:rPr>
        <w:t>1.</w:t>
      </w:r>
      <w:r>
        <w:rPr>
          <w:rFonts w:eastAsia="华文楷体" w:cs="Times New Roman"/>
          <w:color w:val="000000" w:themeColor="text1"/>
          <w:kern w:val="0"/>
          <w:szCs w:val="21"/>
        </w:rPr>
        <w:tab/>
      </w:r>
      <w:r>
        <w:rPr>
          <w:rFonts w:eastAsia="华文楷体" w:cs="Times New Roman" w:hint="eastAsia"/>
          <w:color w:val="000000" w:themeColor="text1"/>
          <w:kern w:val="0"/>
          <w:szCs w:val="21"/>
        </w:rPr>
        <w:t>南京师范大学心理学院</w:t>
      </w:r>
      <w:r>
        <w:rPr>
          <w:rFonts w:eastAsia="华文楷体" w:cs="Times New Roman"/>
          <w:color w:val="000000" w:themeColor="text1"/>
          <w:kern w:val="0"/>
          <w:szCs w:val="21"/>
        </w:rPr>
        <w:t>，</w:t>
      </w:r>
      <w:r>
        <w:rPr>
          <w:rFonts w:eastAsia="华文楷体" w:cs="Times New Roman" w:hint="eastAsia"/>
          <w:color w:val="000000" w:themeColor="text1"/>
          <w:kern w:val="0"/>
          <w:szCs w:val="21"/>
        </w:rPr>
        <w:t>南京</w:t>
      </w:r>
      <w:r>
        <w:rPr>
          <w:rFonts w:eastAsia="华文楷体" w:cs="Times New Roman" w:hint="eastAsia"/>
          <w:color w:val="000000" w:themeColor="text1"/>
          <w:kern w:val="0"/>
          <w:szCs w:val="21"/>
        </w:rPr>
        <w:t xml:space="preserve">  2</w:t>
      </w:r>
      <w:r>
        <w:rPr>
          <w:rFonts w:eastAsia="华文楷体" w:cs="Times New Roman"/>
          <w:color w:val="000000" w:themeColor="text1"/>
          <w:kern w:val="0"/>
          <w:szCs w:val="21"/>
        </w:rPr>
        <w:t>10024</w:t>
      </w:r>
    </w:p>
    <w:p w14:paraId="2AD6A6D2" w14:textId="77777777" w:rsidR="00264165" w:rsidRDefault="00000000">
      <w:pPr>
        <w:rPr>
          <w:rFonts w:eastAsia="华文楷体" w:cs="Times New Roman"/>
          <w:color w:val="000000" w:themeColor="text1"/>
          <w:kern w:val="0"/>
          <w:szCs w:val="21"/>
        </w:rPr>
      </w:pPr>
      <w:r>
        <w:rPr>
          <w:rFonts w:eastAsia="华文楷体" w:cs="Times New Roman"/>
          <w:color w:val="000000" w:themeColor="text1"/>
          <w:kern w:val="0"/>
          <w:szCs w:val="21"/>
        </w:rPr>
        <w:t>2.</w:t>
      </w:r>
      <w:r>
        <w:rPr>
          <w:rFonts w:eastAsia="华文楷体" w:cs="Times New Roman"/>
          <w:color w:val="000000" w:themeColor="text1"/>
          <w:kern w:val="0"/>
          <w:szCs w:val="21"/>
        </w:rPr>
        <w:tab/>
      </w:r>
      <w:r>
        <w:rPr>
          <w:rFonts w:eastAsia="华文楷体" w:cs="Times New Roman" w:hint="eastAsia"/>
          <w:color w:val="000000" w:themeColor="text1"/>
          <w:kern w:val="0"/>
          <w:szCs w:val="21"/>
        </w:rPr>
        <w:t>南京师范大学外国语学院，南京</w:t>
      </w:r>
      <w:r>
        <w:rPr>
          <w:rFonts w:eastAsia="华文楷体" w:cs="Times New Roman" w:hint="eastAsia"/>
          <w:color w:val="000000" w:themeColor="text1"/>
          <w:kern w:val="0"/>
          <w:szCs w:val="21"/>
        </w:rPr>
        <w:t xml:space="preserve">  </w:t>
      </w:r>
      <w:r>
        <w:rPr>
          <w:rFonts w:eastAsia="华文楷体" w:cs="Times New Roman"/>
          <w:color w:val="000000" w:themeColor="text1"/>
          <w:kern w:val="0"/>
          <w:szCs w:val="21"/>
        </w:rPr>
        <w:t xml:space="preserve"> 210024</w:t>
      </w:r>
    </w:p>
    <w:p w14:paraId="07CA8741" w14:textId="77777777" w:rsidR="00264165" w:rsidRDefault="00000000">
      <w:pPr>
        <w:rPr>
          <w:rFonts w:eastAsia="华文楷体" w:cs="Times New Roman"/>
          <w:color w:val="000000" w:themeColor="text1"/>
          <w:kern w:val="0"/>
          <w:szCs w:val="21"/>
        </w:rPr>
      </w:pPr>
      <w:r>
        <w:rPr>
          <w:rFonts w:eastAsia="华文楷体" w:cs="Times New Roman"/>
          <w:color w:val="000000" w:themeColor="text1"/>
          <w:kern w:val="0"/>
          <w:szCs w:val="21"/>
        </w:rPr>
        <w:t xml:space="preserve">* </w:t>
      </w:r>
      <w:r>
        <w:rPr>
          <w:rFonts w:eastAsia="华文楷体" w:cs="Times New Roman" w:hint="eastAsia"/>
          <w:color w:val="000000" w:themeColor="text1"/>
          <w:kern w:val="0"/>
          <w:szCs w:val="21"/>
        </w:rPr>
        <w:t>论文通信作者：胡传鹏</w:t>
      </w:r>
      <w:r>
        <w:rPr>
          <w:rFonts w:eastAsia="华文楷体" w:cs="Times New Roman"/>
          <w:color w:val="000000" w:themeColor="text1"/>
          <w:kern w:val="0"/>
          <w:szCs w:val="21"/>
        </w:rPr>
        <w:t>（</w:t>
      </w:r>
      <w:bookmarkStart w:id="3" w:name="_Hlk105625387"/>
      <w:r>
        <w:rPr>
          <w:rFonts w:eastAsia="华文楷体" w:cs="Times New Roman" w:hint="eastAsia"/>
          <w:color w:val="000000" w:themeColor="text1"/>
          <w:kern w:val="0"/>
          <w:szCs w:val="21"/>
        </w:rPr>
        <w:t>hu</w:t>
      </w:r>
      <w:r>
        <w:rPr>
          <w:rFonts w:eastAsia="华文楷体" w:cs="Times New Roman"/>
          <w:color w:val="000000" w:themeColor="text1"/>
          <w:kern w:val="0"/>
          <w:szCs w:val="21"/>
        </w:rPr>
        <w:t>.chuan-peng@nnu.edu.cn</w:t>
      </w:r>
      <w:r>
        <w:rPr>
          <w:rFonts w:eastAsia="华文楷体" w:cs="Times New Roman"/>
          <w:color w:val="000000" w:themeColor="text1"/>
          <w:kern w:val="0"/>
          <w:szCs w:val="21"/>
        </w:rPr>
        <w:t>）</w:t>
      </w:r>
      <w:bookmarkEnd w:id="3"/>
    </w:p>
    <w:p w14:paraId="7FB38E98" w14:textId="0D350450" w:rsidR="00264165" w:rsidRDefault="00000000">
      <w:pPr>
        <w:rPr>
          <w:rFonts w:eastAsia="华文楷体" w:cs="Times New Roman"/>
          <w:color w:val="000000" w:themeColor="text1"/>
          <w:szCs w:val="21"/>
        </w:rPr>
      </w:pPr>
      <w:r>
        <w:rPr>
          <w:rFonts w:cs="Times New Roman"/>
          <w:b/>
          <w:color w:val="000000" w:themeColor="text1"/>
          <w:szCs w:val="21"/>
        </w:rPr>
        <w:t>摘要：</w:t>
      </w:r>
      <w:bookmarkStart w:id="4" w:name="_Hlk105355911"/>
      <w:bookmarkStart w:id="5" w:name="_Hlk114837293"/>
      <w:r>
        <w:rPr>
          <w:rFonts w:eastAsia="华文楷体" w:cs="Times New Roman" w:hint="eastAsia"/>
          <w:color w:val="000000" w:themeColor="text1"/>
          <w:szCs w:val="21"/>
        </w:rPr>
        <w:t>自我参照（</w:t>
      </w:r>
      <w:r>
        <w:rPr>
          <w:rFonts w:eastAsia="华文楷体" w:cs="Times New Roman" w:hint="eastAsia"/>
          <w:color w:val="000000" w:themeColor="text1"/>
          <w:szCs w:val="21"/>
        </w:rPr>
        <w:t>self</w:t>
      </w:r>
      <w:r>
        <w:rPr>
          <w:rFonts w:eastAsia="华文楷体" w:cs="Times New Roman"/>
          <w:color w:val="000000" w:themeColor="text1"/>
          <w:szCs w:val="21"/>
        </w:rPr>
        <w:t>-</w:t>
      </w:r>
      <w:r>
        <w:rPr>
          <w:rFonts w:eastAsia="华文楷体" w:cs="Times New Roman" w:hint="eastAsia"/>
          <w:color w:val="000000" w:themeColor="text1"/>
          <w:szCs w:val="21"/>
        </w:rPr>
        <w:t>reference</w:t>
      </w:r>
      <w:r>
        <w:rPr>
          <w:rFonts w:eastAsia="华文楷体" w:cs="Times New Roman" w:hint="eastAsia"/>
          <w:color w:val="000000" w:themeColor="text1"/>
          <w:szCs w:val="21"/>
        </w:rPr>
        <w:t>，或自我参照加工）指人们加工与自己相关的信息时的认知过程。认知神经科学领域对“自我参照”进行诸多研究以理解人类自我认知的神经基础。但是，“自我参照”一词在不同研究中是否表征着相同的心理过程？这一根本</w:t>
      </w:r>
      <w:proofErr w:type="gramStart"/>
      <w:r>
        <w:rPr>
          <w:rFonts w:eastAsia="华文楷体" w:cs="Times New Roman" w:hint="eastAsia"/>
          <w:color w:val="000000" w:themeColor="text1"/>
          <w:szCs w:val="21"/>
        </w:rPr>
        <w:t>问题鲜受关注</w:t>
      </w:r>
      <w:proofErr w:type="gramEnd"/>
      <w:r>
        <w:rPr>
          <w:rFonts w:eastAsia="华文楷体" w:cs="Times New Roman" w:hint="eastAsia"/>
          <w:color w:val="000000" w:themeColor="text1"/>
          <w:szCs w:val="21"/>
        </w:rPr>
        <w:t>。本研究尝试初步建立自我参照的本体论数据集以检验该问题。使用规范化流程系统地检索文献并筛选文章，随后两位独立的编码者对纳入文章在行为和神经层面对自我参照的操作化定义进行编码并标准化，形成“自我参照的神经成像认知本体论数据集”。</w:t>
      </w:r>
      <w:del w:id="6" w:author="Chuan-Peng Hu" w:date="2022-11-08T07:42:00Z">
        <w:r w:rsidDel="008C54B0">
          <w:rPr>
            <w:rFonts w:eastAsia="华文楷体" w:cs="Times New Roman" w:hint="eastAsia"/>
            <w:color w:val="000000" w:themeColor="text1"/>
            <w:szCs w:val="21"/>
          </w:rPr>
          <w:delText xml:space="preserve"> </w:delText>
        </w:r>
      </w:del>
      <w:r>
        <w:rPr>
          <w:rFonts w:eastAsia="华文楷体" w:cs="Times New Roman" w:hint="eastAsia"/>
          <w:color w:val="000000" w:themeColor="text1"/>
          <w:szCs w:val="21"/>
        </w:rPr>
        <w:t>本数据</w:t>
      </w:r>
      <w:proofErr w:type="gramStart"/>
      <w:r>
        <w:rPr>
          <w:rFonts w:eastAsia="华文楷体" w:cs="Times New Roman" w:hint="eastAsia"/>
          <w:color w:val="000000" w:themeColor="text1"/>
          <w:szCs w:val="21"/>
        </w:rPr>
        <w:t>集来自</w:t>
      </w:r>
      <w:proofErr w:type="gramEnd"/>
      <w:r>
        <w:rPr>
          <w:rFonts w:eastAsia="华文楷体" w:cs="Times New Roman" w:hint="eastAsia"/>
          <w:color w:val="000000" w:themeColor="text1"/>
          <w:szCs w:val="21"/>
        </w:rPr>
        <w:t>66</w:t>
      </w:r>
      <w:r>
        <w:rPr>
          <w:rFonts w:eastAsia="华文楷体" w:cs="Times New Roman" w:hint="eastAsia"/>
          <w:color w:val="000000" w:themeColor="text1"/>
          <w:szCs w:val="21"/>
        </w:rPr>
        <w:t>篇神经成像论文，包括行为与神经层面对自我参照的操作化定义（以</w:t>
      </w:r>
      <w:r>
        <w:rPr>
          <w:rFonts w:eastAsia="华文楷体" w:cs="Times New Roman"/>
          <w:color w:val="000000" w:themeColor="text1"/>
          <w:szCs w:val="21"/>
        </w:rPr>
        <w:t>CSV</w:t>
      </w:r>
      <w:r>
        <w:rPr>
          <w:rFonts w:eastAsia="华文楷体" w:cs="Times New Roman" w:hint="eastAsia"/>
          <w:color w:val="000000" w:themeColor="text1"/>
          <w:szCs w:val="21"/>
        </w:rPr>
        <w:t>文件格式保存）、不同操作化定义下自我参照所激活大脑区域的坐标数据（以</w:t>
      </w:r>
      <w:proofErr w:type="spellStart"/>
      <w:r>
        <w:rPr>
          <w:rFonts w:eastAsia="华文楷体" w:cs="Times New Roman" w:hint="eastAsia"/>
          <w:color w:val="000000" w:themeColor="text1"/>
          <w:szCs w:val="21"/>
        </w:rPr>
        <w:t>BrainMap</w:t>
      </w:r>
      <w:proofErr w:type="spellEnd"/>
      <w:r>
        <w:rPr>
          <w:rFonts w:eastAsia="华文楷体" w:cs="Times New Roman" w:hint="eastAsia"/>
          <w:color w:val="000000" w:themeColor="text1"/>
          <w:szCs w:val="21"/>
        </w:rPr>
        <w:t>格式保存）、说明手册。数据编码的一致性分析表明，编码结果可靠。与自动化元分析数据库</w:t>
      </w:r>
      <w:proofErr w:type="spellStart"/>
      <w:r>
        <w:rPr>
          <w:rFonts w:eastAsia="华文楷体" w:cs="Times New Roman" w:hint="eastAsia"/>
          <w:color w:val="000000" w:themeColor="text1"/>
          <w:szCs w:val="21"/>
        </w:rPr>
        <w:t>Neurosynth</w:t>
      </w:r>
      <w:proofErr w:type="spellEnd"/>
      <w:r>
        <w:rPr>
          <w:rFonts w:eastAsia="华文楷体" w:cs="Times New Roman" w:hint="eastAsia"/>
          <w:color w:val="000000" w:themeColor="text1"/>
          <w:szCs w:val="21"/>
        </w:rPr>
        <w:t>相比，本数据集的论文筛选更加精准，且能够比较自我参照的不同操作化定义所激活脑区的异同，为理解自我参照的神经基础提供更精确的结果。本数据集为深入理解人类自我认知的神经机制提供基础，也为其他类似的元研究数据集的创建提供参考，促进认知本体论的研究。</w:t>
      </w:r>
      <w:bookmarkEnd w:id="4"/>
    </w:p>
    <w:bookmarkEnd w:id="5"/>
    <w:p w14:paraId="26725016" w14:textId="77777777" w:rsidR="00264165" w:rsidRDefault="00000000">
      <w:pPr>
        <w:rPr>
          <w:rFonts w:cs="Times New Roman"/>
          <w:b/>
          <w:bCs/>
          <w:color w:val="000000" w:themeColor="text1"/>
          <w:sz w:val="32"/>
          <w:szCs w:val="32"/>
        </w:rPr>
      </w:pPr>
      <w:r>
        <w:rPr>
          <w:rFonts w:cs="Times New Roman"/>
          <w:b/>
          <w:color w:val="000000" w:themeColor="text1"/>
          <w:szCs w:val="21"/>
        </w:rPr>
        <w:t>关键词：</w:t>
      </w:r>
      <w:r>
        <w:rPr>
          <w:rFonts w:eastAsia="华文楷体" w:hAnsi="华文楷体" w:cs="Times New Roman" w:hint="eastAsia"/>
          <w:color w:val="000000" w:themeColor="text1"/>
          <w:szCs w:val="21"/>
        </w:rPr>
        <w:t>神经成像；自我参照加工；元研究；开放数据；认知本体论</w:t>
      </w:r>
      <w:r>
        <w:rPr>
          <w:rFonts w:cs="Times New Roman"/>
          <w:b/>
          <w:bCs/>
          <w:color w:val="000000" w:themeColor="text1"/>
          <w:sz w:val="32"/>
          <w:szCs w:val="32"/>
        </w:rPr>
        <w:br w:type="page"/>
      </w:r>
    </w:p>
    <w:p w14:paraId="0A772101" w14:textId="77777777" w:rsidR="00264165" w:rsidRDefault="00000000">
      <w:pPr>
        <w:spacing w:beforeLines="50" w:before="156" w:afterLines="50" w:after="156"/>
        <w:jc w:val="center"/>
        <w:outlineLvl w:val="0"/>
        <w:rPr>
          <w:rFonts w:cs="Times New Roman"/>
          <w:b/>
          <w:bCs/>
          <w:color w:val="000000" w:themeColor="text1"/>
          <w:sz w:val="32"/>
          <w:szCs w:val="32"/>
        </w:rPr>
      </w:pPr>
      <w:r>
        <w:rPr>
          <w:rFonts w:cs="Times New Roman" w:hint="eastAsia"/>
          <w:b/>
          <w:bCs/>
          <w:color w:val="000000" w:themeColor="text1"/>
          <w:sz w:val="32"/>
          <w:szCs w:val="32"/>
        </w:rPr>
        <w:lastRenderedPageBreak/>
        <w:t>A c</w:t>
      </w:r>
      <w:r>
        <w:rPr>
          <w:rFonts w:cs="Times New Roman"/>
          <w:b/>
          <w:bCs/>
          <w:color w:val="000000" w:themeColor="text1"/>
          <w:sz w:val="32"/>
          <w:szCs w:val="32"/>
        </w:rPr>
        <w:t xml:space="preserve">ognitive ontological </w:t>
      </w:r>
      <w:r>
        <w:rPr>
          <w:rFonts w:cs="Times New Roman" w:hint="eastAsia"/>
          <w:b/>
          <w:bCs/>
          <w:color w:val="000000" w:themeColor="text1"/>
          <w:sz w:val="32"/>
          <w:szCs w:val="32"/>
        </w:rPr>
        <w:t>dataset</w:t>
      </w:r>
      <w:r>
        <w:rPr>
          <w:rFonts w:cs="Times New Roman"/>
          <w:b/>
          <w:bCs/>
          <w:color w:val="000000" w:themeColor="text1"/>
          <w:sz w:val="32"/>
          <w:szCs w:val="32"/>
        </w:rPr>
        <w:t xml:space="preserve"> </w:t>
      </w:r>
      <w:r>
        <w:rPr>
          <w:rFonts w:cs="Times New Roman" w:hint="eastAsia"/>
          <w:b/>
          <w:bCs/>
          <w:color w:val="000000" w:themeColor="text1"/>
          <w:sz w:val="32"/>
          <w:szCs w:val="32"/>
        </w:rPr>
        <w:t>for</w:t>
      </w:r>
      <w:r>
        <w:rPr>
          <w:rFonts w:cs="Times New Roman"/>
          <w:b/>
          <w:bCs/>
          <w:color w:val="000000" w:themeColor="text1"/>
          <w:sz w:val="32"/>
          <w:szCs w:val="32"/>
        </w:rPr>
        <w:t xml:space="preserve"> </w:t>
      </w:r>
      <w:r>
        <w:rPr>
          <w:rFonts w:cs="Times New Roman" w:hint="eastAsia"/>
          <w:b/>
          <w:bCs/>
          <w:color w:val="000000" w:themeColor="text1"/>
          <w:sz w:val="32"/>
          <w:szCs w:val="32"/>
        </w:rPr>
        <w:t>neuroimaging studies</w:t>
      </w:r>
      <w:r>
        <w:rPr>
          <w:rFonts w:cs="Times New Roman"/>
          <w:b/>
          <w:bCs/>
          <w:color w:val="000000" w:themeColor="text1"/>
          <w:sz w:val="32"/>
          <w:szCs w:val="32"/>
        </w:rPr>
        <w:t xml:space="preserve"> </w:t>
      </w:r>
      <w:r>
        <w:rPr>
          <w:rFonts w:cs="Times New Roman" w:hint="eastAsia"/>
          <w:b/>
          <w:bCs/>
          <w:color w:val="000000" w:themeColor="text1"/>
          <w:sz w:val="32"/>
          <w:szCs w:val="32"/>
        </w:rPr>
        <w:t>of</w:t>
      </w:r>
      <w:r>
        <w:rPr>
          <w:rFonts w:cs="Times New Roman"/>
          <w:b/>
          <w:bCs/>
          <w:color w:val="000000" w:themeColor="text1"/>
          <w:sz w:val="32"/>
          <w:szCs w:val="32"/>
        </w:rPr>
        <w:t xml:space="preserve"> self-reference</w:t>
      </w:r>
    </w:p>
    <w:p w14:paraId="1739E202" w14:textId="77777777" w:rsidR="00264165" w:rsidRDefault="00000000">
      <w:pPr>
        <w:jc w:val="center"/>
        <w:rPr>
          <w:rFonts w:cs="Times New Roman"/>
          <w:b/>
          <w:bCs/>
          <w:color w:val="000000" w:themeColor="text1"/>
          <w:sz w:val="24"/>
          <w:szCs w:val="24"/>
          <w:vertAlign w:val="superscript"/>
        </w:rPr>
      </w:pPr>
      <w:r>
        <w:rPr>
          <w:rFonts w:cs="Times New Roman" w:hint="eastAsia"/>
          <w:b/>
          <w:bCs/>
          <w:color w:val="000000" w:themeColor="text1"/>
          <w:sz w:val="24"/>
          <w:szCs w:val="24"/>
        </w:rPr>
        <w:t>Sun</w:t>
      </w:r>
      <w:r>
        <w:rPr>
          <w:rFonts w:cs="Times New Roman"/>
          <w:b/>
          <w:bCs/>
          <w:color w:val="000000" w:themeColor="text1"/>
          <w:sz w:val="24"/>
          <w:szCs w:val="24"/>
        </w:rPr>
        <w:t xml:space="preserve"> Shu-</w:t>
      </w:r>
      <w:r>
        <w:rPr>
          <w:rFonts w:cs="Times New Roman" w:hint="eastAsia"/>
          <w:b/>
          <w:bCs/>
          <w:color w:val="000000" w:themeColor="text1"/>
          <w:sz w:val="24"/>
          <w:szCs w:val="24"/>
        </w:rPr>
        <w:t>T</w:t>
      </w:r>
      <w:r>
        <w:rPr>
          <w:rFonts w:cs="Times New Roman"/>
          <w:b/>
          <w:bCs/>
          <w:color w:val="000000" w:themeColor="text1"/>
          <w:sz w:val="24"/>
          <w:szCs w:val="24"/>
        </w:rPr>
        <w:t>ing</w:t>
      </w:r>
      <w:r>
        <w:rPr>
          <w:rFonts w:cs="Times New Roman"/>
          <w:b/>
          <w:bCs/>
          <w:color w:val="000000" w:themeColor="text1"/>
          <w:sz w:val="24"/>
          <w:szCs w:val="24"/>
          <w:vertAlign w:val="superscript"/>
        </w:rPr>
        <w:t>1</w:t>
      </w:r>
      <w:r>
        <w:rPr>
          <w:rFonts w:cs="Times New Roman"/>
          <w:b/>
          <w:bCs/>
          <w:color w:val="000000" w:themeColor="text1"/>
          <w:sz w:val="24"/>
          <w:szCs w:val="24"/>
        </w:rPr>
        <w:t>, Wang Nan</w:t>
      </w:r>
      <w:r>
        <w:rPr>
          <w:rFonts w:cs="Times New Roman"/>
          <w:b/>
          <w:bCs/>
          <w:color w:val="000000" w:themeColor="text1"/>
          <w:sz w:val="24"/>
          <w:szCs w:val="24"/>
          <w:vertAlign w:val="superscript"/>
        </w:rPr>
        <w:t>2</w:t>
      </w:r>
      <w:r>
        <w:rPr>
          <w:rFonts w:cs="Times New Roman"/>
          <w:b/>
          <w:bCs/>
          <w:color w:val="000000" w:themeColor="text1"/>
          <w:sz w:val="24"/>
          <w:szCs w:val="24"/>
        </w:rPr>
        <w:t>, Wen Jia-</w:t>
      </w:r>
      <w:r>
        <w:rPr>
          <w:rFonts w:cs="Times New Roman" w:hint="eastAsia"/>
          <w:b/>
          <w:bCs/>
          <w:color w:val="000000" w:themeColor="text1"/>
          <w:sz w:val="24"/>
          <w:szCs w:val="24"/>
        </w:rPr>
        <w:t>H</w:t>
      </w:r>
      <w:r>
        <w:rPr>
          <w:rFonts w:cs="Times New Roman"/>
          <w:b/>
          <w:bCs/>
          <w:color w:val="000000" w:themeColor="text1"/>
          <w:sz w:val="24"/>
          <w:szCs w:val="24"/>
        </w:rPr>
        <w:t>ui</w:t>
      </w:r>
      <w:r>
        <w:rPr>
          <w:rFonts w:cs="Times New Roman"/>
          <w:b/>
          <w:bCs/>
          <w:color w:val="000000" w:themeColor="text1"/>
          <w:sz w:val="24"/>
          <w:szCs w:val="24"/>
          <w:vertAlign w:val="superscript"/>
        </w:rPr>
        <w:t>1</w:t>
      </w:r>
      <w:r>
        <w:rPr>
          <w:rFonts w:cs="Times New Roman"/>
          <w:b/>
          <w:bCs/>
          <w:color w:val="000000" w:themeColor="text1"/>
          <w:sz w:val="24"/>
          <w:szCs w:val="24"/>
        </w:rPr>
        <w:t>, Hu Chuan-</w:t>
      </w:r>
      <w:r>
        <w:rPr>
          <w:rFonts w:cs="Times New Roman" w:hint="eastAsia"/>
          <w:b/>
          <w:bCs/>
          <w:color w:val="000000" w:themeColor="text1"/>
          <w:sz w:val="24"/>
          <w:szCs w:val="24"/>
        </w:rPr>
        <w:t>P</w:t>
      </w:r>
      <w:r>
        <w:rPr>
          <w:rFonts w:cs="Times New Roman"/>
          <w:b/>
          <w:bCs/>
          <w:color w:val="000000" w:themeColor="text1"/>
          <w:sz w:val="24"/>
          <w:szCs w:val="24"/>
        </w:rPr>
        <w:t>eng</w:t>
      </w:r>
      <w:r>
        <w:rPr>
          <w:rFonts w:cs="Times New Roman"/>
          <w:b/>
          <w:bCs/>
          <w:color w:val="000000" w:themeColor="text1"/>
          <w:sz w:val="24"/>
          <w:szCs w:val="24"/>
          <w:vertAlign w:val="superscript"/>
        </w:rPr>
        <w:t>1*</w:t>
      </w:r>
    </w:p>
    <w:p w14:paraId="22A01483" w14:textId="77777777" w:rsidR="00264165" w:rsidRDefault="00000000">
      <w:pPr>
        <w:rPr>
          <w:rFonts w:eastAsia="华文楷体" w:cs="Times New Roman"/>
          <w:color w:val="000000" w:themeColor="text1"/>
          <w:szCs w:val="21"/>
        </w:rPr>
      </w:pPr>
      <w:r>
        <w:rPr>
          <w:rFonts w:eastAsia="华文楷体" w:cs="Times New Roman"/>
          <w:color w:val="000000" w:themeColor="text1"/>
          <w:szCs w:val="21"/>
        </w:rPr>
        <w:t>1.</w:t>
      </w:r>
      <w:r>
        <w:rPr>
          <w:rFonts w:eastAsia="华文楷体" w:cs="Times New Roman"/>
          <w:color w:val="000000" w:themeColor="text1"/>
          <w:szCs w:val="21"/>
        </w:rPr>
        <w:tab/>
      </w:r>
      <w:r>
        <w:rPr>
          <w:rFonts w:eastAsia="华文楷体" w:cs="Times New Roman" w:hint="eastAsia"/>
          <w:color w:val="000000" w:themeColor="text1"/>
          <w:szCs w:val="21"/>
        </w:rPr>
        <w:t xml:space="preserve">School </w:t>
      </w:r>
      <w:r>
        <w:rPr>
          <w:rFonts w:eastAsia="华文楷体" w:cs="Times New Roman"/>
          <w:color w:val="000000" w:themeColor="text1"/>
          <w:szCs w:val="21"/>
        </w:rPr>
        <w:t>of Psychology</w:t>
      </w:r>
      <w:r>
        <w:rPr>
          <w:rFonts w:eastAsia="华文楷体" w:cs="Times New Roman" w:hint="eastAsia"/>
          <w:color w:val="000000" w:themeColor="text1"/>
          <w:szCs w:val="21"/>
        </w:rPr>
        <w:t>，</w:t>
      </w:r>
      <w:r>
        <w:rPr>
          <w:rFonts w:eastAsia="华文楷体" w:cs="Times New Roman"/>
          <w:color w:val="000000" w:themeColor="text1"/>
          <w:szCs w:val="21"/>
        </w:rPr>
        <w:t>Nanjing Normal University</w:t>
      </w:r>
      <w:r>
        <w:rPr>
          <w:rFonts w:eastAsia="华文楷体" w:cs="Times New Roman" w:hint="eastAsia"/>
          <w:color w:val="000000" w:themeColor="text1"/>
          <w:szCs w:val="21"/>
        </w:rPr>
        <w:t>，</w:t>
      </w:r>
      <w:r>
        <w:rPr>
          <w:rFonts w:eastAsia="华文楷体" w:cs="Times New Roman"/>
          <w:color w:val="000000" w:themeColor="text1"/>
          <w:szCs w:val="21"/>
        </w:rPr>
        <w:t xml:space="preserve">210024 </w:t>
      </w:r>
      <w:r>
        <w:rPr>
          <w:rFonts w:eastAsia="华文楷体" w:cs="Times New Roman" w:hint="eastAsia"/>
          <w:color w:val="000000" w:themeColor="text1"/>
          <w:szCs w:val="21"/>
        </w:rPr>
        <w:t>Nanjing,</w:t>
      </w:r>
      <w:r>
        <w:rPr>
          <w:rFonts w:eastAsia="华文楷体" w:cs="Times New Roman"/>
          <w:color w:val="000000" w:themeColor="text1"/>
          <w:szCs w:val="21"/>
        </w:rPr>
        <w:t xml:space="preserve"> China</w:t>
      </w:r>
    </w:p>
    <w:p w14:paraId="723F9863" w14:textId="77777777" w:rsidR="00264165" w:rsidRDefault="00000000">
      <w:pPr>
        <w:rPr>
          <w:rFonts w:eastAsia="华文楷体" w:cs="Times New Roman"/>
          <w:color w:val="000000" w:themeColor="text1"/>
          <w:szCs w:val="21"/>
        </w:rPr>
      </w:pPr>
      <w:r>
        <w:rPr>
          <w:rFonts w:eastAsia="华文楷体" w:cs="Times New Roman"/>
          <w:color w:val="000000" w:themeColor="text1"/>
          <w:szCs w:val="21"/>
        </w:rPr>
        <w:t>2.</w:t>
      </w:r>
      <w:r>
        <w:rPr>
          <w:rFonts w:eastAsia="华文楷体" w:cs="Times New Roman"/>
          <w:color w:val="000000" w:themeColor="text1"/>
          <w:szCs w:val="21"/>
        </w:rPr>
        <w:tab/>
      </w:r>
      <w:r>
        <w:rPr>
          <w:rFonts w:eastAsia="华文楷体" w:cs="Times New Roman" w:hint="eastAsia"/>
          <w:color w:val="000000" w:themeColor="text1"/>
          <w:szCs w:val="21"/>
        </w:rPr>
        <w:t xml:space="preserve">School </w:t>
      </w:r>
      <w:r>
        <w:rPr>
          <w:rFonts w:eastAsia="华文楷体" w:cs="Times New Roman"/>
          <w:color w:val="000000" w:themeColor="text1"/>
          <w:szCs w:val="21"/>
        </w:rPr>
        <w:t>of Foreign Languages and Cultures, Nanjing Normal University</w:t>
      </w:r>
      <w:r>
        <w:rPr>
          <w:rFonts w:eastAsia="华文楷体" w:cs="Times New Roman" w:hint="eastAsia"/>
          <w:color w:val="000000" w:themeColor="text1"/>
          <w:szCs w:val="21"/>
        </w:rPr>
        <w:t>，</w:t>
      </w:r>
      <w:r>
        <w:rPr>
          <w:rFonts w:eastAsia="华文楷体" w:cs="Times New Roman"/>
          <w:color w:val="000000" w:themeColor="text1"/>
          <w:szCs w:val="21"/>
        </w:rPr>
        <w:t xml:space="preserve">210024  </w:t>
      </w:r>
      <w:r>
        <w:rPr>
          <w:rFonts w:eastAsia="华文楷体" w:cs="Times New Roman" w:hint="eastAsia"/>
          <w:color w:val="000000" w:themeColor="text1"/>
          <w:szCs w:val="21"/>
        </w:rPr>
        <w:t>Nanjing,</w:t>
      </w:r>
      <w:r>
        <w:rPr>
          <w:rFonts w:eastAsia="华文楷体" w:cs="Times New Roman"/>
          <w:color w:val="000000" w:themeColor="text1"/>
          <w:szCs w:val="21"/>
        </w:rPr>
        <w:t xml:space="preserve"> China</w:t>
      </w:r>
    </w:p>
    <w:p w14:paraId="0CC61404" w14:textId="77777777" w:rsidR="00264165" w:rsidRDefault="00000000">
      <w:pPr>
        <w:pStyle w:val="af3"/>
        <w:ind w:firstLineChars="0" w:firstLine="0"/>
        <w:rPr>
          <w:rFonts w:eastAsia="华文楷体" w:cs="Times New Roman"/>
          <w:color w:val="000000" w:themeColor="text1"/>
          <w:szCs w:val="21"/>
        </w:rPr>
      </w:pPr>
      <w:r>
        <w:rPr>
          <w:rFonts w:eastAsia="华文楷体" w:cs="Times New Roman" w:hint="eastAsia"/>
          <w:color w:val="000000" w:themeColor="text1"/>
          <w:szCs w:val="21"/>
          <w:vertAlign w:val="superscript"/>
        </w:rPr>
        <w:t>*</w:t>
      </w:r>
      <w:r>
        <w:rPr>
          <w:rFonts w:eastAsia="华文楷体" w:cs="Times New Roman"/>
          <w:color w:val="000000" w:themeColor="text1"/>
          <w:szCs w:val="21"/>
        </w:rPr>
        <w:t>Email:</w:t>
      </w:r>
      <w:r>
        <w:rPr>
          <w:rFonts w:eastAsia="华文楷体" w:hint="eastAsia"/>
          <w:color w:val="000000" w:themeColor="text1"/>
        </w:rPr>
        <w:t xml:space="preserve"> </w:t>
      </w:r>
      <w:r>
        <w:rPr>
          <w:rFonts w:eastAsia="华文楷体" w:cs="Times New Roman" w:hint="eastAsia"/>
          <w:color w:val="000000" w:themeColor="text1"/>
          <w:szCs w:val="21"/>
        </w:rPr>
        <w:t>hu.chuan-peng@nnu.edu.cn</w:t>
      </w:r>
    </w:p>
    <w:p w14:paraId="25FA8F48" w14:textId="77777777" w:rsidR="00264165" w:rsidRDefault="00000000">
      <w:pPr>
        <w:pStyle w:val="af3"/>
        <w:ind w:firstLineChars="0" w:firstLine="0"/>
        <w:rPr>
          <w:rFonts w:cs="Times New Roman"/>
          <w:color w:val="000000" w:themeColor="text1"/>
          <w:szCs w:val="21"/>
        </w:rPr>
      </w:pPr>
      <w:r>
        <w:rPr>
          <w:rFonts w:cs="Times New Roman" w:hint="eastAsia"/>
          <w:b/>
          <w:bCs/>
          <w:color w:val="000000" w:themeColor="text1"/>
          <w:szCs w:val="21"/>
        </w:rPr>
        <w:t>A</w:t>
      </w:r>
      <w:r>
        <w:rPr>
          <w:rFonts w:cs="Times New Roman"/>
          <w:b/>
          <w:bCs/>
          <w:color w:val="000000" w:themeColor="text1"/>
          <w:szCs w:val="21"/>
        </w:rPr>
        <w:t>bstract:</w:t>
      </w:r>
      <w:r>
        <w:rPr>
          <w:b/>
          <w:color w:val="000000" w:themeColor="text1"/>
        </w:rPr>
        <w:t xml:space="preserve"> </w:t>
      </w:r>
      <w:bookmarkStart w:id="7" w:name="_Hlk116222504"/>
      <w:r>
        <w:rPr>
          <w:rFonts w:cs="Times New Roman"/>
          <w:color w:val="000000" w:themeColor="text1"/>
          <w:szCs w:val="21"/>
        </w:rPr>
        <w:t xml:space="preserve"> </w:t>
      </w:r>
      <w:bookmarkStart w:id="8" w:name="_Hlk115908679"/>
      <w:r>
        <w:rPr>
          <w:rFonts w:cs="Times New Roman"/>
          <w:color w:val="000000" w:themeColor="text1"/>
        </w:rPr>
        <w:t>Self-reference (or self-referen</w:t>
      </w:r>
      <w:r>
        <w:rPr>
          <w:rFonts w:cs="Times New Roman" w:hint="eastAsia"/>
          <w:color w:val="000000" w:themeColor="text1"/>
        </w:rPr>
        <w:t>tial</w:t>
      </w:r>
      <w:r>
        <w:rPr>
          <w:rFonts w:cs="Times New Roman"/>
          <w:color w:val="000000" w:themeColor="text1"/>
        </w:rPr>
        <w:t xml:space="preserve"> processing) refers to the cognitive processes underlying self-related information processing</w:t>
      </w:r>
      <w:r>
        <w:rPr>
          <w:rFonts w:cs="Times New Roman" w:hint="eastAsia"/>
          <w:color w:val="000000" w:themeColor="text1"/>
        </w:rPr>
        <w:t>.</w:t>
      </w:r>
      <w:r>
        <w:rPr>
          <w:rFonts w:cs="Times New Roman"/>
          <w:color w:val="000000" w:themeColor="text1"/>
        </w:rPr>
        <w:t xml:space="preserve"> It is</w:t>
      </w:r>
      <w:r>
        <w:rPr>
          <w:rFonts w:cs="Times New Roman" w:hint="eastAsia"/>
          <w:color w:val="000000" w:themeColor="text1"/>
        </w:rPr>
        <w:t xml:space="preserve"> </w:t>
      </w:r>
      <w:r>
        <w:rPr>
          <w:rFonts w:cs="Times New Roman"/>
          <w:color w:val="000000" w:themeColor="text1"/>
        </w:rPr>
        <w:t xml:space="preserve">widely studied in cognitive neuroscience </w:t>
      </w:r>
      <w:r>
        <w:rPr>
          <w:rFonts w:cs="Times New Roman" w:hint="eastAsia"/>
          <w:color w:val="000000" w:themeColor="text1"/>
        </w:rPr>
        <w:t xml:space="preserve">to understand </w:t>
      </w:r>
      <w:r>
        <w:rPr>
          <w:rFonts w:cs="Times New Roman"/>
          <w:color w:val="000000" w:themeColor="text1"/>
        </w:rPr>
        <w:t>the neural basis of self-co</w:t>
      </w:r>
      <w:r>
        <w:rPr>
          <w:rFonts w:cs="Times New Roman" w:hint="eastAsia"/>
          <w:color w:val="000000" w:themeColor="text1"/>
        </w:rPr>
        <w:t>gnition</w:t>
      </w:r>
      <w:r>
        <w:rPr>
          <w:rFonts w:cs="Times New Roman"/>
          <w:color w:val="000000" w:themeColor="text1"/>
        </w:rPr>
        <w:t xml:space="preserve"> of human being</w:t>
      </w:r>
      <w:r>
        <w:rPr>
          <w:rFonts w:cs="Times New Roman" w:hint="eastAsia"/>
          <w:color w:val="000000" w:themeColor="text1"/>
        </w:rPr>
        <w:t>s</w:t>
      </w:r>
      <w:r>
        <w:rPr>
          <w:rFonts w:cs="Times New Roman"/>
          <w:color w:val="000000" w:themeColor="text1"/>
        </w:rPr>
        <w:t>.</w:t>
      </w:r>
      <w:r>
        <w:rPr>
          <w:rFonts w:cs="Times New Roman" w:hint="eastAsia"/>
          <w:color w:val="000000" w:themeColor="text1"/>
        </w:rPr>
        <w:t xml:space="preserve"> </w:t>
      </w:r>
      <w:r>
        <w:rPr>
          <w:rFonts w:cs="Times New Roman"/>
          <w:color w:val="000000" w:themeColor="text1"/>
        </w:rPr>
        <w:t xml:space="preserve">However, does the </w:t>
      </w:r>
      <w:r>
        <w:rPr>
          <w:rFonts w:cs="Times New Roman" w:hint="eastAsia"/>
          <w:color w:val="000000" w:themeColor="text1"/>
        </w:rPr>
        <w:t>term</w:t>
      </w:r>
      <w:r>
        <w:rPr>
          <w:rFonts w:cs="Times New Roman"/>
          <w:color w:val="000000" w:themeColor="text1"/>
        </w:rPr>
        <w:t xml:space="preserve"> “self-reference” mean the same psychological processes across studies? This fundamental question is largely </w:t>
      </w:r>
      <w:r>
        <w:rPr>
          <w:rFonts w:cs="Times New Roman" w:hint="eastAsia"/>
          <w:color w:val="000000" w:themeColor="text1"/>
        </w:rPr>
        <w:t>neglected</w:t>
      </w:r>
      <w:r>
        <w:rPr>
          <w:rFonts w:cs="Times New Roman"/>
          <w:color w:val="000000" w:themeColor="text1"/>
        </w:rPr>
        <w:t>. To fill the gap, we</w:t>
      </w:r>
      <w:r>
        <w:rPr>
          <w:rFonts w:cs="Times New Roman" w:hint="eastAsia"/>
          <w:color w:val="000000" w:themeColor="text1"/>
        </w:rPr>
        <w:t xml:space="preserve"> buil</w:t>
      </w:r>
      <w:r>
        <w:rPr>
          <w:rFonts w:cs="Times New Roman"/>
          <w:color w:val="000000" w:themeColor="text1"/>
        </w:rPr>
        <w:t>t</w:t>
      </w:r>
      <w:r>
        <w:rPr>
          <w:rFonts w:cs="Times New Roman" w:hint="eastAsia"/>
          <w:color w:val="000000" w:themeColor="text1"/>
        </w:rPr>
        <w:t xml:space="preserve"> </w:t>
      </w:r>
      <w:r>
        <w:rPr>
          <w:rFonts w:cs="Times New Roman"/>
          <w:color w:val="000000" w:themeColor="text1"/>
        </w:rPr>
        <w:t>a</w:t>
      </w:r>
      <w:r>
        <w:rPr>
          <w:rFonts w:cs="Times New Roman" w:hint="eastAsia"/>
          <w:color w:val="000000" w:themeColor="text1"/>
        </w:rPr>
        <w:t>n</w:t>
      </w:r>
      <w:r>
        <w:rPr>
          <w:rFonts w:cs="Times New Roman"/>
          <w:color w:val="000000" w:themeColor="text1"/>
        </w:rPr>
        <w:t xml:space="preserve"> ontological </w:t>
      </w:r>
      <w:r>
        <w:rPr>
          <w:rFonts w:cs="Times New Roman" w:hint="eastAsia"/>
          <w:color w:val="000000" w:themeColor="text1"/>
        </w:rPr>
        <w:t xml:space="preserve">dataset </w:t>
      </w:r>
      <w:r>
        <w:rPr>
          <w:rFonts w:cs="Times New Roman"/>
          <w:color w:val="000000" w:themeColor="text1"/>
        </w:rPr>
        <w:t>based on neuroimaging studies of</w:t>
      </w:r>
      <w:r>
        <w:rPr>
          <w:rFonts w:cs="Times New Roman" w:hint="eastAsia"/>
          <w:color w:val="000000" w:themeColor="text1"/>
        </w:rPr>
        <w:t xml:space="preserve"> self-reference.</w:t>
      </w:r>
      <w:r>
        <w:rPr>
          <w:rFonts w:cs="Times New Roman"/>
          <w:color w:val="000000" w:themeColor="text1"/>
        </w:rPr>
        <w:t xml:space="preserve"> We </w:t>
      </w:r>
      <w:r>
        <w:rPr>
          <w:rFonts w:cs="Times New Roman" w:hint="eastAsia"/>
          <w:color w:val="000000" w:themeColor="text1"/>
        </w:rPr>
        <w:t>searched the</w:t>
      </w:r>
      <w:r>
        <w:rPr>
          <w:rFonts w:cs="Times New Roman"/>
          <w:color w:val="000000" w:themeColor="text1"/>
        </w:rPr>
        <w:t xml:space="preserve"> literature </w:t>
      </w:r>
      <w:r>
        <w:rPr>
          <w:rFonts w:cs="Times New Roman" w:hint="eastAsia"/>
          <w:color w:val="000000" w:themeColor="text1"/>
        </w:rPr>
        <w:t xml:space="preserve">and screened </w:t>
      </w:r>
      <w:r>
        <w:rPr>
          <w:rFonts w:cs="Times New Roman"/>
          <w:color w:val="000000" w:themeColor="text1"/>
        </w:rPr>
        <w:t>the articles following a standard protocol</w:t>
      </w:r>
      <w:r>
        <w:rPr>
          <w:rFonts w:cs="Times New Roman" w:hint="eastAsia"/>
          <w:color w:val="000000" w:themeColor="text1"/>
        </w:rPr>
        <w:t>. T</w:t>
      </w:r>
      <w:r>
        <w:rPr>
          <w:rFonts w:cs="Times New Roman"/>
          <w:color w:val="000000" w:themeColor="text1"/>
        </w:rPr>
        <w:t>hen,</w:t>
      </w:r>
      <w:r>
        <w:rPr>
          <w:rFonts w:cs="Times New Roman" w:hint="eastAsia"/>
          <w:color w:val="000000" w:themeColor="text1"/>
        </w:rPr>
        <w:t xml:space="preserve"> two independent coders</w:t>
      </w:r>
      <w:r>
        <w:rPr>
          <w:rFonts w:cs="Times New Roman"/>
          <w:color w:val="000000" w:themeColor="text1"/>
        </w:rPr>
        <w:t xml:space="preserve"> extracted data and standardized </w:t>
      </w:r>
      <w:proofErr w:type="spellStart"/>
      <w:r>
        <w:rPr>
          <w:rFonts w:cs="Times New Roman"/>
          <w:color w:val="000000" w:themeColor="text1"/>
        </w:rPr>
        <w:t>operationalizaions</w:t>
      </w:r>
      <w:proofErr w:type="spellEnd"/>
      <w:r>
        <w:rPr>
          <w:rFonts w:cs="Times New Roman"/>
          <w:color w:val="000000" w:themeColor="text1"/>
        </w:rPr>
        <w:t xml:space="preserve"> of self-reference </w:t>
      </w:r>
      <w:r>
        <w:rPr>
          <w:rFonts w:cs="Times New Roman" w:hint="eastAsia"/>
          <w:color w:val="000000" w:themeColor="text1"/>
        </w:rPr>
        <w:t>on</w:t>
      </w:r>
      <w:r>
        <w:rPr>
          <w:rFonts w:cs="Times New Roman"/>
          <w:color w:val="000000" w:themeColor="text1"/>
        </w:rPr>
        <w:t xml:space="preserve"> both</w:t>
      </w:r>
      <w:r>
        <w:rPr>
          <w:rFonts w:cs="Times New Roman" w:hint="eastAsia"/>
          <w:color w:val="000000" w:themeColor="text1"/>
        </w:rPr>
        <w:t xml:space="preserve"> </w:t>
      </w:r>
      <w:r>
        <w:rPr>
          <w:rFonts w:cs="Times New Roman"/>
          <w:color w:val="000000" w:themeColor="text1"/>
        </w:rPr>
        <w:t>behavioral and neural level</w:t>
      </w:r>
      <w:r>
        <w:rPr>
          <w:rFonts w:cs="Times New Roman" w:hint="eastAsia"/>
          <w:color w:val="000000" w:themeColor="text1"/>
        </w:rPr>
        <w:t>s, resulting in</w:t>
      </w:r>
      <w:r>
        <w:rPr>
          <w:rFonts w:cs="Times New Roman"/>
          <w:color w:val="000000" w:themeColor="text1"/>
        </w:rPr>
        <w:t xml:space="preserve"> a cognitive ontological </w:t>
      </w:r>
      <w:r>
        <w:rPr>
          <w:rFonts w:cs="Times New Roman" w:hint="eastAsia"/>
          <w:color w:val="000000" w:themeColor="text1"/>
        </w:rPr>
        <w:t>dataset</w:t>
      </w:r>
      <w:r>
        <w:rPr>
          <w:rFonts w:cs="Times New Roman"/>
          <w:color w:val="000000" w:themeColor="text1"/>
        </w:rPr>
        <w:t xml:space="preserve"> </w:t>
      </w:r>
      <w:r>
        <w:rPr>
          <w:rFonts w:cs="Times New Roman" w:hint="eastAsia"/>
          <w:color w:val="000000" w:themeColor="text1"/>
        </w:rPr>
        <w:t>for</w:t>
      </w:r>
      <w:r>
        <w:rPr>
          <w:rFonts w:cs="Times New Roman"/>
          <w:color w:val="000000" w:themeColor="text1"/>
        </w:rPr>
        <w:t xml:space="preserve"> neuroimaging studies of</w:t>
      </w:r>
      <w:r>
        <w:rPr>
          <w:rFonts w:cs="Times New Roman" w:hint="eastAsia"/>
          <w:color w:val="000000" w:themeColor="text1"/>
        </w:rPr>
        <w:t xml:space="preserve"> </w:t>
      </w:r>
      <w:r>
        <w:rPr>
          <w:rFonts w:cs="Times New Roman"/>
          <w:color w:val="000000" w:themeColor="text1"/>
        </w:rPr>
        <w:t xml:space="preserve">self-reference. This dataset consists of operationalizations of self-reference (in CSV file format) </w:t>
      </w:r>
      <w:r>
        <w:rPr>
          <w:rFonts w:cs="Times New Roman" w:hint="eastAsia"/>
          <w:color w:val="000000" w:themeColor="text1"/>
        </w:rPr>
        <w:t xml:space="preserve">from </w:t>
      </w:r>
      <w:r>
        <w:rPr>
          <w:rFonts w:cs="Times New Roman"/>
          <w:color w:val="000000" w:themeColor="text1"/>
        </w:rPr>
        <w:t>66 neuroimaging articles, coordinates data</w:t>
      </w:r>
      <w:r>
        <w:rPr>
          <w:rFonts w:cs="Times New Roman" w:hint="eastAsia"/>
          <w:color w:val="000000" w:themeColor="text1"/>
        </w:rPr>
        <w:t xml:space="preserve"> of brain areas </w:t>
      </w:r>
      <w:r>
        <w:rPr>
          <w:rFonts w:cs="Times New Roman"/>
          <w:color w:val="000000" w:themeColor="text1"/>
        </w:rPr>
        <w:t xml:space="preserve">activated by self-reference (in </w:t>
      </w:r>
      <w:proofErr w:type="spellStart"/>
      <w:r>
        <w:rPr>
          <w:rFonts w:cs="Times New Roman"/>
          <w:color w:val="000000" w:themeColor="text1"/>
        </w:rPr>
        <w:t>BrainMap</w:t>
      </w:r>
      <w:proofErr w:type="spellEnd"/>
      <w:r>
        <w:rPr>
          <w:rFonts w:cs="Times New Roman"/>
          <w:color w:val="000000" w:themeColor="text1"/>
        </w:rPr>
        <w:t xml:space="preserve"> format), and corresponding codebooks.</w:t>
      </w:r>
      <w:r>
        <w:rPr>
          <w:rFonts w:cs="Times New Roman" w:hint="eastAsia"/>
          <w:color w:val="000000" w:themeColor="text1"/>
        </w:rPr>
        <w:t xml:space="preserve"> The </w:t>
      </w:r>
      <w:r>
        <w:rPr>
          <w:rFonts w:cs="Times New Roman"/>
          <w:color w:val="000000" w:themeColor="text1"/>
        </w:rPr>
        <w:t xml:space="preserve">inter-rater </w:t>
      </w:r>
      <w:r>
        <w:rPr>
          <w:rFonts w:cs="Times New Roman" w:hint="eastAsia"/>
          <w:color w:val="000000" w:themeColor="text1"/>
        </w:rPr>
        <w:t>reliability analysis</w:t>
      </w:r>
      <w:r>
        <w:rPr>
          <w:rFonts w:cs="Times New Roman"/>
          <w:color w:val="000000" w:themeColor="text1"/>
        </w:rPr>
        <w:t xml:space="preserve"> </w:t>
      </w:r>
      <w:r>
        <w:rPr>
          <w:rFonts w:cs="Times New Roman" w:hint="eastAsia"/>
          <w:color w:val="000000" w:themeColor="text1"/>
        </w:rPr>
        <w:t>suggests</w:t>
      </w:r>
      <w:r>
        <w:rPr>
          <w:rFonts w:cs="Times New Roman"/>
          <w:color w:val="000000" w:themeColor="text1"/>
        </w:rPr>
        <w:t xml:space="preserve"> that</w:t>
      </w:r>
      <w:r>
        <w:rPr>
          <w:rFonts w:cs="Times New Roman" w:hint="eastAsia"/>
          <w:color w:val="000000" w:themeColor="text1"/>
        </w:rPr>
        <w:t xml:space="preserve"> the</w:t>
      </w:r>
      <w:r>
        <w:rPr>
          <w:rFonts w:cs="Times New Roman"/>
          <w:color w:val="000000" w:themeColor="text1"/>
        </w:rPr>
        <w:t xml:space="preserve"> quality of the coding process is excellent. Compared to automatic meta-analytical platforms, i.e.</w:t>
      </w:r>
      <w:r>
        <w:rPr>
          <w:rFonts w:cs="Times New Roman" w:hint="eastAsia"/>
          <w:color w:val="000000" w:themeColor="text1"/>
        </w:rPr>
        <w:t xml:space="preserve">, </w:t>
      </w:r>
      <w:proofErr w:type="spellStart"/>
      <w:r>
        <w:rPr>
          <w:rFonts w:cs="Times New Roman"/>
          <w:color w:val="000000" w:themeColor="text1"/>
        </w:rPr>
        <w:t>Neurosynth</w:t>
      </w:r>
      <w:proofErr w:type="spellEnd"/>
      <w:r>
        <w:rPr>
          <w:rFonts w:cs="Times New Roman"/>
          <w:color w:val="000000" w:themeColor="text1"/>
        </w:rPr>
        <w:t>, the current dataset provides a fine-grained granularity in article selection</w:t>
      </w:r>
      <w:r>
        <w:rPr>
          <w:rFonts w:cs="Times New Roman" w:hint="eastAsia"/>
          <w:color w:val="000000" w:themeColor="text1"/>
        </w:rPr>
        <w:t>, which allows the comparison of</w:t>
      </w:r>
      <w:r>
        <w:rPr>
          <w:rFonts w:cs="Times New Roman"/>
          <w:color w:val="000000" w:themeColor="text1"/>
        </w:rPr>
        <w:t xml:space="preserve"> brain regions activated by different operationalizations</w:t>
      </w:r>
      <w:r>
        <w:rPr>
          <w:rFonts w:cs="Times New Roman" w:hint="eastAsia"/>
          <w:color w:val="000000" w:themeColor="text1"/>
        </w:rPr>
        <w:t xml:space="preserve"> of self-referen</w:t>
      </w:r>
      <w:r>
        <w:rPr>
          <w:rFonts w:cs="Times New Roman"/>
          <w:color w:val="000000" w:themeColor="text1"/>
        </w:rPr>
        <w:t>ce</w:t>
      </w:r>
      <w:r>
        <w:rPr>
          <w:rFonts w:cs="Times New Roman" w:hint="eastAsia"/>
          <w:color w:val="000000" w:themeColor="text1"/>
        </w:rPr>
        <w:t xml:space="preserve">. This dataset lays a foundation for </w:t>
      </w:r>
      <w:r>
        <w:rPr>
          <w:rFonts w:cs="Times New Roman"/>
          <w:color w:val="000000" w:themeColor="text1"/>
        </w:rPr>
        <w:t xml:space="preserve">the </w:t>
      </w:r>
      <w:r>
        <w:rPr>
          <w:rFonts w:cs="Times New Roman" w:hint="eastAsia"/>
          <w:color w:val="000000" w:themeColor="text1"/>
        </w:rPr>
        <w:t xml:space="preserve">understanding of neural mechanisms </w:t>
      </w:r>
      <w:r>
        <w:rPr>
          <w:rFonts w:cs="Times New Roman"/>
          <w:color w:val="000000" w:themeColor="text1"/>
        </w:rPr>
        <w:t>underlying</w:t>
      </w:r>
      <w:r>
        <w:rPr>
          <w:rFonts w:cs="Times New Roman" w:hint="eastAsia"/>
          <w:color w:val="000000" w:themeColor="text1"/>
        </w:rPr>
        <w:t xml:space="preserve"> self</w:t>
      </w:r>
      <w:r>
        <w:rPr>
          <w:rFonts w:cs="Times New Roman"/>
          <w:color w:val="000000" w:themeColor="text1"/>
        </w:rPr>
        <w:t>-cognition</w:t>
      </w:r>
      <w:r>
        <w:rPr>
          <w:rFonts w:cs="Times New Roman" w:hint="eastAsia"/>
          <w:color w:val="000000" w:themeColor="text1"/>
        </w:rPr>
        <w:t xml:space="preserve">. It </w:t>
      </w:r>
      <w:r>
        <w:rPr>
          <w:rFonts w:cs="Times New Roman"/>
          <w:color w:val="000000" w:themeColor="text1"/>
        </w:rPr>
        <w:t>may</w:t>
      </w:r>
      <w:r>
        <w:rPr>
          <w:rFonts w:cs="Times New Roman" w:hint="eastAsia"/>
          <w:color w:val="000000" w:themeColor="text1"/>
        </w:rPr>
        <w:t xml:space="preserve"> </w:t>
      </w:r>
      <w:r>
        <w:rPr>
          <w:rFonts w:cs="Times New Roman"/>
          <w:color w:val="000000" w:themeColor="text1"/>
        </w:rPr>
        <w:t xml:space="preserve">also facilitate the study of cognitive ontology by providing </w:t>
      </w:r>
      <w:r>
        <w:rPr>
          <w:rFonts w:cs="Times New Roman" w:hint="eastAsia"/>
          <w:color w:val="000000" w:themeColor="text1"/>
        </w:rPr>
        <w:t xml:space="preserve">an </w:t>
      </w:r>
      <w:r>
        <w:rPr>
          <w:rFonts w:cs="Times New Roman"/>
          <w:color w:val="000000" w:themeColor="text1"/>
        </w:rPr>
        <w:t xml:space="preserve">example for creating similar metascience </w:t>
      </w:r>
      <w:r>
        <w:rPr>
          <w:rFonts w:cs="Times New Roman" w:hint="eastAsia"/>
          <w:color w:val="000000" w:themeColor="text1"/>
        </w:rPr>
        <w:t>dataset</w:t>
      </w:r>
      <w:r>
        <w:rPr>
          <w:rFonts w:cs="Times New Roman"/>
          <w:color w:val="000000" w:themeColor="text1"/>
        </w:rPr>
        <w:t>s.</w:t>
      </w:r>
      <w:bookmarkEnd w:id="7"/>
    </w:p>
    <w:bookmarkEnd w:id="8"/>
    <w:p w14:paraId="18578EFB" w14:textId="77777777" w:rsidR="00264165" w:rsidRDefault="00000000">
      <w:pPr>
        <w:pStyle w:val="af3"/>
        <w:ind w:firstLineChars="0" w:firstLine="0"/>
        <w:rPr>
          <w:rFonts w:cs="Times New Roman"/>
          <w:b/>
          <w:bCs/>
          <w:color w:val="000000" w:themeColor="text1"/>
          <w:szCs w:val="21"/>
        </w:rPr>
      </w:pPr>
      <w:r>
        <w:rPr>
          <w:rFonts w:cs="Times New Roman" w:hint="eastAsia"/>
          <w:b/>
          <w:bCs/>
          <w:color w:val="000000" w:themeColor="text1"/>
          <w:szCs w:val="21"/>
        </w:rPr>
        <w:t>K</w:t>
      </w:r>
      <w:r>
        <w:rPr>
          <w:rFonts w:cs="Times New Roman"/>
          <w:b/>
          <w:bCs/>
          <w:color w:val="000000" w:themeColor="text1"/>
          <w:szCs w:val="21"/>
        </w:rPr>
        <w:t>eywords:</w:t>
      </w:r>
      <w:r>
        <w:rPr>
          <w:b/>
          <w:color w:val="000000" w:themeColor="text1"/>
        </w:rPr>
        <w:t xml:space="preserve"> </w:t>
      </w:r>
      <w:r>
        <w:rPr>
          <w:rFonts w:cs="Times New Roman" w:hint="eastAsia"/>
          <w:color w:val="000000" w:themeColor="text1"/>
          <w:szCs w:val="21"/>
        </w:rPr>
        <w:t>Neuroimaging</w:t>
      </w:r>
      <w:r>
        <w:rPr>
          <w:rFonts w:cs="Times New Roman"/>
          <w:color w:val="000000" w:themeColor="text1"/>
          <w:szCs w:val="21"/>
        </w:rPr>
        <w:t>; Self-reference; Meta</w:t>
      </w:r>
      <w:r>
        <w:rPr>
          <w:rFonts w:cs="Times New Roman" w:hint="eastAsia"/>
          <w:color w:val="000000" w:themeColor="text1"/>
          <w:szCs w:val="21"/>
        </w:rPr>
        <w:t>science</w:t>
      </w:r>
      <w:r>
        <w:rPr>
          <w:rFonts w:cs="Times New Roman"/>
          <w:color w:val="000000" w:themeColor="text1"/>
          <w:szCs w:val="21"/>
        </w:rPr>
        <w:t>; Open data; Cognitive ontology</w:t>
      </w:r>
    </w:p>
    <w:p w14:paraId="7214F425" w14:textId="77777777" w:rsidR="00264165" w:rsidRDefault="00000000">
      <w:pPr>
        <w:spacing w:beforeLines="50" w:before="156" w:afterLines="50" w:after="156"/>
        <w:jc w:val="center"/>
        <w:rPr>
          <w:rFonts w:cs="Times New Roman"/>
          <w:color w:val="000000" w:themeColor="text1"/>
          <w:sz w:val="18"/>
          <w:szCs w:val="18"/>
        </w:rPr>
      </w:pPr>
      <w:commentRangeStart w:id="9"/>
      <w:commentRangeStart w:id="10"/>
      <w:r>
        <w:rPr>
          <w:rFonts w:ascii="黑体" w:eastAsia="黑体" w:hAnsi="黑体" w:hint="eastAsia"/>
          <w:b/>
          <w:color w:val="000000" w:themeColor="text1"/>
        </w:rPr>
        <w:t>数据</w:t>
      </w:r>
      <w:proofErr w:type="gramStart"/>
      <w:r>
        <w:rPr>
          <w:rFonts w:ascii="黑体" w:eastAsia="黑体" w:hAnsi="黑体" w:hint="eastAsia"/>
          <w:b/>
          <w:bCs/>
          <w:color w:val="000000" w:themeColor="text1"/>
          <w:kern w:val="0"/>
        </w:rPr>
        <w:t>集基本</w:t>
      </w:r>
      <w:proofErr w:type="gramEnd"/>
      <w:r>
        <w:rPr>
          <w:rFonts w:ascii="黑体" w:eastAsia="黑体" w:hAnsi="黑体" w:hint="eastAsia"/>
          <w:b/>
          <w:bCs/>
          <w:color w:val="000000" w:themeColor="text1"/>
          <w:kern w:val="0"/>
        </w:rPr>
        <w:t>信息简介</w:t>
      </w:r>
      <w:commentRangeEnd w:id="9"/>
      <w:r>
        <w:rPr>
          <w:rStyle w:val="af2"/>
          <w:color w:val="000000" w:themeColor="text1"/>
        </w:rPr>
        <w:commentReference w:id="9"/>
      </w:r>
      <w:commentRangeEnd w:id="10"/>
      <w:r>
        <w:rPr>
          <w:rStyle w:val="af2"/>
          <w:color w:val="000000" w:themeColor="text1"/>
        </w:rPr>
        <w:commentReference w:id="10"/>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264165" w14:paraId="64ECA94A"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376DFDF" w14:textId="77777777" w:rsidR="00264165" w:rsidRDefault="00000000">
            <w:pPr>
              <w:autoSpaceDE w:val="0"/>
              <w:autoSpaceDN w:val="0"/>
              <w:adjustRightInd w:val="0"/>
              <w:jc w:val="center"/>
              <w:rPr>
                <w:b/>
                <w:bCs/>
                <w:color w:val="000000" w:themeColor="text1"/>
                <w:kern w:val="0"/>
                <w:sz w:val="18"/>
                <w:szCs w:val="18"/>
              </w:rPr>
            </w:pPr>
            <w:r>
              <w:rPr>
                <w:rFonts w:ascii="宋体" w:hAnsi="宋体" w:hint="eastAsia"/>
                <w:b/>
                <w:bCs/>
                <w:color w:val="000000" w:themeColor="text1"/>
                <w:kern w:val="0"/>
                <w:sz w:val="18"/>
                <w:szCs w:val="18"/>
              </w:rPr>
              <w:t>数据集</w:t>
            </w:r>
            <w:r>
              <w:rPr>
                <w:rFonts w:ascii="宋体" w:hAnsi="宋体"/>
                <w:b/>
                <w:bCs/>
                <w:color w:val="000000" w:themeColor="text1"/>
                <w:kern w:val="0"/>
                <w:sz w:val="18"/>
                <w:szCs w:val="18"/>
              </w:rPr>
              <w:t>（集）名称</w:t>
            </w:r>
          </w:p>
        </w:tc>
        <w:tc>
          <w:tcPr>
            <w:tcW w:w="5812" w:type="dxa"/>
            <w:tcBorders>
              <w:top w:val="single" w:sz="12" w:space="0" w:color="auto"/>
              <w:left w:val="single" w:sz="4" w:space="0" w:color="auto"/>
              <w:bottom w:val="single" w:sz="4" w:space="0" w:color="auto"/>
              <w:right w:val="nil"/>
            </w:tcBorders>
            <w:vAlign w:val="center"/>
          </w:tcPr>
          <w:p w14:paraId="72774706" w14:textId="77777777" w:rsidR="00264165" w:rsidRDefault="00000000">
            <w:pPr>
              <w:pStyle w:val="a9"/>
              <w:widowControl w:val="0"/>
              <w:spacing w:before="0" w:beforeAutospacing="0" w:after="0" w:afterAutospacing="0" w:line="276" w:lineRule="auto"/>
              <w:jc w:val="center"/>
              <w:rPr>
                <w:rFonts w:ascii="Times New Roman" w:hAnsi="Times New Roman" w:cs="Times New Roman"/>
                <w:color w:val="000000" w:themeColor="text1"/>
                <w:kern w:val="2"/>
                <w:sz w:val="18"/>
                <w:szCs w:val="18"/>
              </w:rPr>
            </w:pPr>
            <w:r>
              <w:rPr>
                <w:rFonts w:ascii="Calibri" w:hAnsi="Calibri" w:cs="Times New Roman" w:hint="eastAsia"/>
                <w:color w:val="000000" w:themeColor="text1"/>
                <w:kern w:val="2"/>
                <w:sz w:val="18"/>
                <w:szCs w:val="18"/>
              </w:rPr>
              <w:t>自我参照的神经成像认知本体论数据集</w:t>
            </w:r>
          </w:p>
        </w:tc>
      </w:tr>
      <w:tr w:rsidR="00264165" w14:paraId="0F3BD68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6275C50" w14:textId="77777777" w:rsidR="00264165" w:rsidRDefault="00000000">
            <w:pPr>
              <w:autoSpaceDE w:val="0"/>
              <w:autoSpaceDN w:val="0"/>
              <w:adjustRightInd w:val="0"/>
              <w:jc w:val="center"/>
              <w:rPr>
                <w:rFonts w:cs="Times New Roman"/>
                <w:b/>
                <w:bCs/>
                <w:color w:val="000000" w:themeColor="text1"/>
                <w:kern w:val="0"/>
                <w:sz w:val="18"/>
                <w:szCs w:val="18"/>
              </w:rPr>
            </w:pPr>
            <w:r>
              <w:rPr>
                <w:rFonts w:ascii="宋体" w:hAnsi="宋体" w:hint="eastAsia"/>
                <w:b/>
                <w:bCs/>
                <w:color w:val="000000" w:themeColor="text1"/>
                <w:kern w:val="0"/>
                <w:sz w:val="18"/>
                <w:szCs w:val="18"/>
              </w:rPr>
              <w:t>数据</w:t>
            </w:r>
            <w:r>
              <w:rPr>
                <w:rFonts w:ascii="宋体" w:hAnsi="宋体"/>
                <w:b/>
                <w:bCs/>
                <w:color w:val="000000" w:themeColor="text1"/>
                <w:kern w:val="0"/>
                <w:sz w:val="18"/>
                <w:szCs w:val="18"/>
              </w:rPr>
              <w:t>通</w:t>
            </w:r>
            <w:r>
              <w:rPr>
                <w:rFonts w:ascii="宋体" w:hAnsi="宋体" w:hint="eastAsia"/>
                <w:b/>
                <w:bCs/>
                <w:color w:val="000000" w:themeColor="text1"/>
                <w:kern w:val="0"/>
                <w:sz w:val="18"/>
                <w:szCs w:val="18"/>
              </w:rPr>
              <w:t>信</w:t>
            </w:r>
            <w:r>
              <w:rPr>
                <w:rFonts w:ascii="宋体" w:hAnsi="宋体"/>
                <w:b/>
                <w:bCs/>
                <w:color w:val="000000" w:themeColor="text1"/>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0F0D6080" w14:textId="77777777" w:rsidR="00264165" w:rsidRDefault="00000000">
            <w:pPr>
              <w:autoSpaceDE w:val="0"/>
              <w:autoSpaceDN w:val="0"/>
              <w:adjustRightInd w:val="0"/>
              <w:ind w:firstLineChars="200" w:firstLine="360"/>
              <w:jc w:val="center"/>
              <w:rPr>
                <w:rFonts w:cs="Times New Roman"/>
                <w:bCs/>
                <w:color w:val="000000" w:themeColor="text1"/>
                <w:kern w:val="0"/>
                <w:sz w:val="18"/>
                <w:szCs w:val="18"/>
              </w:rPr>
            </w:pPr>
            <w:r>
              <w:rPr>
                <w:rFonts w:cs="Times New Roman"/>
                <w:bCs/>
                <w:color w:val="000000" w:themeColor="text1"/>
                <w:kern w:val="0"/>
                <w:sz w:val="18"/>
                <w:szCs w:val="18"/>
              </w:rPr>
              <w:t>胡传鹏（</w:t>
            </w:r>
            <w:r>
              <w:rPr>
                <w:rFonts w:cs="Times New Roman"/>
                <w:bCs/>
                <w:color w:val="000000" w:themeColor="text1"/>
                <w:kern w:val="0"/>
                <w:sz w:val="18"/>
                <w:szCs w:val="18"/>
              </w:rPr>
              <w:t>hu.chuan-peng@nnu.edu.cn</w:t>
            </w:r>
            <w:r>
              <w:rPr>
                <w:rFonts w:cs="Times New Roman"/>
                <w:bCs/>
                <w:color w:val="000000" w:themeColor="text1"/>
                <w:kern w:val="0"/>
                <w:sz w:val="18"/>
                <w:szCs w:val="18"/>
              </w:rPr>
              <w:t>）</w:t>
            </w:r>
          </w:p>
        </w:tc>
      </w:tr>
      <w:tr w:rsidR="00264165" w14:paraId="5F8FC4E7"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5A10210" w14:textId="77777777" w:rsidR="00264165" w:rsidRDefault="00000000">
            <w:pPr>
              <w:autoSpaceDE w:val="0"/>
              <w:autoSpaceDN w:val="0"/>
              <w:adjustRightInd w:val="0"/>
              <w:jc w:val="center"/>
              <w:rPr>
                <w:b/>
                <w:bCs/>
                <w:color w:val="000000" w:themeColor="text1"/>
                <w:kern w:val="0"/>
                <w:sz w:val="18"/>
                <w:szCs w:val="18"/>
              </w:rPr>
            </w:pPr>
            <w:r>
              <w:rPr>
                <w:rFonts w:ascii="宋体" w:hAnsi="宋体"/>
                <w:b/>
                <w:bCs/>
                <w:color w:val="000000" w:themeColor="text1"/>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0CD8C235" w14:textId="77777777" w:rsidR="00264165" w:rsidRDefault="00000000">
            <w:pPr>
              <w:autoSpaceDE w:val="0"/>
              <w:autoSpaceDN w:val="0"/>
              <w:adjustRightInd w:val="0"/>
              <w:ind w:firstLineChars="200" w:firstLine="360"/>
              <w:jc w:val="center"/>
              <w:rPr>
                <w:rFonts w:cs="Times New Roman"/>
                <w:bCs/>
                <w:color w:val="000000" w:themeColor="text1"/>
                <w:kern w:val="0"/>
                <w:sz w:val="18"/>
                <w:szCs w:val="18"/>
              </w:rPr>
            </w:pPr>
            <w:commentRangeStart w:id="11"/>
            <w:r>
              <w:rPr>
                <w:rFonts w:cs="Times New Roman"/>
                <w:bCs/>
                <w:color w:val="000000" w:themeColor="text1"/>
                <w:kern w:val="0"/>
                <w:sz w:val="18"/>
                <w:szCs w:val="18"/>
                <w:highlight w:val="yellow"/>
              </w:rPr>
              <w:t>孙淑婷、王楠、温佳慧</w:t>
            </w:r>
            <w:commentRangeEnd w:id="11"/>
            <w:r>
              <w:rPr>
                <w:rFonts w:cs="Times New Roman"/>
                <w:bCs/>
                <w:color w:val="000000" w:themeColor="text1"/>
                <w:kern w:val="0"/>
                <w:sz w:val="18"/>
                <w:szCs w:val="18"/>
                <w:highlight w:val="yellow"/>
              </w:rPr>
              <w:commentReference w:id="11"/>
            </w:r>
            <w:r>
              <w:rPr>
                <w:rFonts w:cs="Times New Roman" w:hint="eastAsia"/>
                <w:bCs/>
                <w:color w:val="000000" w:themeColor="text1"/>
                <w:kern w:val="0"/>
                <w:sz w:val="18"/>
                <w:szCs w:val="18"/>
                <w:highlight w:val="yellow"/>
              </w:rPr>
              <w:t>、胡传鹏</w:t>
            </w:r>
          </w:p>
        </w:tc>
      </w:tr>
      <w:tr w:rsidR="00264165" w14:paraId="56C0BBBC"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981BDE4" w14:textId="77777777" w:rsidR="00264165" w:rsidRDefault="00000000">
            <w:pPr>
              <w:autoSpaceDE w:val="0"/>
              <w:autoSpaceDN w:val="0"/>
              <w:adjustRightInd w:val="0"/>
              <w:jc w:val="center"/>
              <w:rPr>
                <w:b/>
                <w:bCs/>
                <w:color w:val="000000" w:themeColor="text1"/>
                <w:kern w:val="0"/>
                <w:sz w:val="18"/>
                <w:szCs w:val="18"/>
              </w:rPr>
            </w:pPr>
            <w:r>
              <w:rPr>
                <w:rFonts w:ascii="宋体" w:hAnsi="宋体"/>
                <w:b/>
                <w:bCs/>
                <w:color w:val="000000" w:themeColor="text1"/>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715EA3D9"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rPr>
              <w:t>1990 – 2021</w:t>
            </w:r>
            <w:r>
              <w:rPr>
                <w:rFonts w:cs="Times New Roman"/>
                <w:bCs/>
                <w:color w:val="000000" w:themeColor="text1"/>
                <w:kern w:val="0"/>
                <w:sz w:val="18"/>
                <w:szCs w:val="18"/>
              </w:rPr>
              <w:t>年</w:t>
            </w:r>
          </w:p>
        </w:tc>
      </w:tr>
      <w:tr w:rsidR="00264165" w14:paraId="635818DB"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AEEF789" w14:textId="77777777" w:rsidR="00264165" w:rsidRDefault="00000000">
            <w:pPr>
              <w:autoSpaceDE w:val="0"/>
              <w:autoSpaceDN w:val="0"/>
              <w:adjustRightInd w:val="0"/>
              <w:jc w:val="center"/>
              <w:rPr>
                <w:b/>
                <w:bCs/>
                <w:color w:val="000000" w:themeColor="text1"/>
                <w:kern w:val="0"/>
                <w:sz w:val="18"/>
                <w:szCs w:val="18"/>
              </w:rPr>
            </w:pPr>
            <w:r>
              <w:rPr>
                <w:rFonts w:ascii="宋体" w:hAnsi="宋体"/>
                <w:b/>
                <w:bCs/>
                <w:color w:val="000000" w:themeColor="text1"/>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7C9B0D3F"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hint="eastAsia"/>
                <w:bCs/>
                <w:color w:val="000000" w:themeColor="text1"/>
                <w:kern w:val="0"/>
                <w:sz w:val="18"/>
                <w:szCs w:val="18"/>
                <w:highlight w:val="yellow"/>
              </w:rPr>
              <w:t>21.1MB</w:t>
            </w:r>
          </w:p>
        </w:tc>
      </w:tr>
      <w:tr w:rsidR="00264165" w14:paraId="6473614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5BE63D9" w14:textId="77777777" w:rsidR="00264165" w:rsidRDefault="00000000">
            <w:pPr>
              <w:autoSpaceDE w:val="0"/>
              <w:autoSpaceDN w:val="0"/>
              <w:adjustRightInd w:val="0"/>
              <w:jc w:val="center"/>
              <w:rPr>
                <w:b/>
                <w:bCs/>
                <w:color w:val="000000" w:themeColor="text1"/>
                <w:kern w:val="0"/>
                <w:sz w:val="18"/>
                <w:szCs w:val="18"/>
              </w:rPr>
            </w:pPr>
            <w:r>
              <w:rPr>
                <w:rFonts w:ascii="宋体" w:hAnsi="宋体"/>
                <w:b/>
                <w:bCs/>
                <w:color w:val="000000" w:themeColor="text1"/>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340950F4" w14:textId="5FFD827A"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shd w:val="clear" w:color="auto" w:fill="FFFF00"/>
              </w:rPr>
              <w:t xml:space="preserve">*.txt, </w:t>
            </w:r>
            <w:proofErr w:type="gramStart"/>
            <w:r>
              <w:rPr>
                <w:rFonts w:cs="Times New Roman"/>
                <w:bCs/>
                <w:color w:val="000000" w:themeColor="text1"/>
                <w:kern w:val="0"/>
                <w:sz w:val="18"/>
                <w:szCs w:val="18"/>
                <w:shd w:val="clear" w:color="auto" w:fill="FFFF00"/>
              </w:rPr>
              <w:t>*.csv</w:t>
            </w:r>
            <w:r>
              <w:rPr>
                <w:rFonts w:cs="Times New Roman" w:hint="eastAsia"/>
                <w:bCs/>
                <w:color w:val="000000" w:themeColor="text1"/>
                <w:kern w:val="0"/>
                <w:sz w:val="18"/>
                <w:szCs w:val="18"/>
                <w:shd w:val="clear" w:color="auto" w:fill="FFFF00"/>
              </w:rPr>
              <w:t>,*</w:t>
            </w:r>
            <w:proofErr w:type="gramEnd"/>
            <w:ins w:id="12" w:author="sun shuting" w:date="2022-11-13T01:36:00Z">
              <w:r w:rsidR="00981659">
                <w:rPr>
                  <w:rFonts w:cs="Times New Roman"/>
                  <w:bCs/>
                  <w:color w:val="000000" w:themeColor="text1"/>
                  <w:kern w:val="0"/>
                  <w:sz w:val="18"/>
                  <w:szCs w:val="18"/>
                  <w:shd w:val="clear" w:color="auto" w:fill="FFFF00"/>
                </w:rPr>
                <w:t>.</w:t>
              </w:r>
            </w:ins>
            <w:proofErr w:type="spellStart"/>
            <w:r>
              <w:rPr>
                <w:rFonts w:cs="Times New Roman" w:hint="eastAsia"/>
                <w:bCs/>
                <w:color w:val="000000" w:themeColor="text1"/>
                <w:kern w:val="0"/>
                <w:sz w:val="18"/>
                <w:szCs w:val="18"/>
                <w:shd w:val="clear" w:color="auto" w:fill="FFFF00"/>
              </w:rPr>
              <w:t>Rmd</w:t>
            </w:r>
            <w:proofErr w:type="spellEnd"/>
            <w:r>
              <w:rPr>
                <w:rFonts w:cs="Times New Roman" w:hint="eastAsia"/>
                <w:bCs/>
                <w:color w:val="000000" w:themeColor="text1"/>
                <w:kern w:val="0"/>
                <w:sz w:val="18"/>
                <w:szCs w:val="18"/>
                <w:shd w:val="clear" w:color="auto" w:fill="FFFF00"/>
              </w:rPr>
              <w:t>, *</w:t>
            </w:r>
            <w:ins w:id="13" w:author="sun shuting" w:date="2022-11-13T01:36:00Z">
              <w:r w:rsidR="00981659">
                <w:rPr>
                  <w:rFonts w:cs="Times New Roman"/>
                  <w:bCs/>
                  <w:color w:val="000000" w:themeColor="text1"/>
                  <w:kern w:val="0"/>
                  <w:sz w:val="18"/>
                  <w:szCs w:val="18"/>
                  <w:shd w:val="clear" w:color="auto" w:fill="FFFF00"/>
                </w:rPr>
                <w:t>.</w:t>
              </w:r>
            </w:ins>
            <w:proofErr w:type="spellStart"/>
            <w:r>
              <w:rPr>
                <w:rFonts w:cs="Times New Roman" w:hint="eastAsia"/>
                <w:bCs/>
                <w:color w:val="000000" w:themeColor="text1"/>
                <w:kern w:val="0"/>
                <w:sz w:val="18"/>
                <w:szCs w:val="18"/>
                <w:shd w:val="clear" w:color="auto" w:fill="FFFF00"/>
              </w:rPr>
              <w:t>xlxs</w:t>
            </w:r>
            <w:proofErr w:type="spellEnd"/>
            <w:r>
              <w:rPr>
                <w:rFonts w:cs="Times New Roman" w:hint="eastAsia"/>
                <w:bCs/>
                <w:color w:val="000000" w:themeColor="text1"/>
                <w:kern w:val="0"/>
                <w:sz w:val="18"/>
                <w:szCs w:val="18"/>
                <w:shd w:val="clear" w:color="auto" w:fill="FFFF00"/>
              </w:rPr>
              <w:t>, *</w:t>
            </w:r>
            <w:ins w:id="14" w:author="sun shuting" w:date="2022-11-13T01:36:00Z">
              <w:r w:rsidR="00981659">
                <w:rPr>
                  <w:rFonts w:cs="Times New Roman"/>
                  <w:bCs/>
                  <w:color w:val="000000" w:themeColor="text1"/>
                  <w:kern w:val="0"/>
                  <w:sz w:val="18"/>
                  <w:szCs w:val="18"/>
                  <w:shd w:val="clear" w:color="auto" w:fill="FFFF00"/>
                </w:rPr>
                <w:t>.</w:t>
              </w:r>
            </w:ins>
            <w:proofErr w:type="spellStart"/>
            <w:r>
              <w:rPr>
                <w:rFonts w:cs="Times New Roman" w:hint="eastAsia"/>
                <w:bCs/>
                <w:color w:val="000000" w:themeColor="text1"/>
                <w:kern w:val="0"/>
                <w:sz w:val="18"/>
                <w:szCs w:val="18"/>
                <w:shd w:val="clear" w:color="auto" w:fill="FFFF00"/>
              </w:rPr>
              <w:t>nii</w:t>
            </w:r>
            <w:proofErr w:type="spellEnd"/>
          </w:p>
        </w:tc>
      </w:tr>
      <w:tr w:rsidR="00264165" w14:paraId="675673DF"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968BDCF" w14:textId="77777777" w:rsidR="00264165" w:rsidRDefault="00000000">
            <w:pPr>
              <w:autoSpaceDE w:val="0"/>
              <w:autoSpaceDN w:val="0"/>
              <w:adjustRightInd w:val="0"/>
              <w:jc w:val="center"/>
              <w:rPr>
                <w:b/>
                <w:bCs/>
                <w:color w:val="000000" w:themeColor="text1"/>
                <w:kern w:val="0"/>
                <w:sz w:val="18"/>
                <w:szCs w:val="18"/>
              </w:rPr>
            </w:pPr>
            <w:bookmarkStart w:id="15" w:name="OLE_LINK23"/>
            <w:r>
              <w:rPr>
                <w:rFonts w:ascii="宋体" w:hAnsi="宋体"/>
                <w:b/>
                <w:bCs/>
                <w:color w:val="000000" w:themeColor="text1"/>
                <w:kern w:val="0"/>
                <w:sz w:val="18"/>
                <w:szCs w:val="18"/>
              </w:rPr>
              <w:t>数据服务系统网址</w:t>
            </w:r>
            <w:bookmarkEnd w:id="15"/>
          </w:p>
        </w:tc>
        <w:tc>
          <w:tcPr>
            <w:tcW w:w="5812" w:type="dxa"/>
            <w:tcBorders>
              <w:top w:val="single" w:sz="4" w:space="0" w:color="auto"/>
              <w:left w:val="single" w:sz="4" w:space="0" w:color="auto"/>
              <w:bottom w:val="single" w:sz="4" w:space="0" w:color="auto"/>
              <w:right w:val="nil"/>
            </w:tcBorders>
            <w:vAlign w:val="center"/>
          </w:tcPr>
          <w:p w14:paraId="02468B30"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rPr>
              <w:t>http://doi.org/10.57760/sciencedb.j00001.00469</w:t>
            </w:r>
          </w:p>
        </w:tc>
      </w:tr>
      <w:tr w:rsidR="00264165" w14:paraId="649614A3"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AA81E22" w14:textId="77777777" w:rsidR="00264165" w:rsidRDefault="00000000">
            <w:pPr>
              <w:autoSpaceDE w:val="0"/>
              <w:autoSpaceDN w:val="0"/>
              <w:adjustRightInd w:val="0"/>
              <w:jc w:val="center"/>
              <w:rPr>
                <w:b/>
                <w:bCs/>
                <w:color w:val="000000" w:themeColor="text1"/>
                <w:kern w:val="0"/>
                <w:sz w:val="18"/>
                <w:szCs w:val="18"/>
              </w:rPr>
            </w:pPr>
            <w:r>
              <w:rPr>
                <w:rFonts w:ascii="宋体" w:hAnsi="宋体"/>
                <w:b/>
                <w:bCs/>
                <w:color w:val="000000" w:themeColor="text1"/>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1E98F351" w14:textId="7AD11AC1" w:rsidR="00264165" w:rsidRDefault="00000000">
            <w:pPr>
              <w:autoSpaceDE w:val="0"/>
              <w:autoSpaceDN w:val="0"/>
              <w:adjustRightInd w:val="0"/>
              <w:rPr>
                <w:rFonts w:cs="Times New Roman"/>
                <w:bCs/>
                <w:color w:val="000000" w:themeColor="text1"/>
                <w:kern w:val="0"/>
                <w:sz w:val="18"/>
                <w:szCs w:val="18"/>
              </w:rPr>
            </w:pPr>
            <w:r>
              <w:rPr>
                <w:rFonts w:cs="Times New Roman" w:hint="eastAsia"/>
                <w:bCs/>
                <w:color w:val="000000" w:themeColor="text1"/>
                <w:kern w:val="0"/>
                <w:sz w:val="18"/>
                <w:szCs w:val="18"/>
              </w:rPr>
              <w:t>除说明文件“</w:t>
            </w:r>
            <w:r>
              <w:rPr>
                <w:rFonts w:cs="Times New Roman" w:hint="eastAsia"/>
                <w:bCs/>
                <w:color w:val="000000" w:themeColor="text1"/>
                <w:kern w:val="0"/>
                <w:sz w:val="18"/>
                <w:szCs w:val="18"/>
              </w:rPr>
              <w:t>README</w:t>
            </w:r>
            <w:r>
              <w:rPr>
                <w:rFonts w:cs="Times New Roman"/>
                <w:bCs/>
                <w:color w:val="000000" w:themeColor="text1"/>
                <w:kern w:val="0"/>
                <w:sz w:val="18"/>
                <w:szCs w:val="18"/>
              </w:rPr>
              <w:t>.txt</w:t>
            </w:r>
            <w:r>
              <w:rPr>
                <w:rFonts w:cs="Times New Roman" w:hint="eastAsia"/>
                <w:bCs/>
                <w:color w:val="000000" w:themeColor="text1"/>
                <w:kern w:val="0"/>
                <w:sz w:val="18"/>
                <w:szCs w:val="18"/>
              </w:rPr>
              <w:t>”外，数</w:t>
            </w:r>
            <w:r>
              <w:rPr>
                <w:rFonts w:cs="Times New Roman"/>
                <w:bCs/>
                <w:color w:val="000000" w:themeColor="text1"/>
                <w:kern w:val="0"/>
                <w:sz w:val="18"/>
                <w:szCs w:val="18"/>
              </w:rPr>
              <w:t>据</w:t>
            </w:r>
            <w:proofErr w:type="gramStart"/>
            <w:r>
              <w:rPr>
                <w:rFonts w:cs="Times New Roman"/>
                <w:bCs/>
                <w:color w:val="000000" w:themeColor="text1"/>
                <w:kern w:val="0"/>
                <w:sz w:val="18"/>
                <w:szCs w:val="18"/>
              </w:rPr>
              <w:t>集</w:t>
            </w:r>
            <w:r>
              <w:rPr>
                <w:rFonts w:cs="Times New Roman" w:hint="eastAsia"/>
                <w:bCs/>
                <w:color w:val="000000" w:themeColor="text1"/>
                <w:kern w:val="0"/>
                <w:sz w:val="18"/>
                <w:szCs w:val="18"/>
              </w:rPr>
              <w:t>包括</w:t>
            </w:r>
            <w:proofErr w:type="gramEnd"/>
            <w:r>
              <w:rPr>
                <w:rFonts w:cs="Times New Roman" w:hint="eastAsia"/>
                <w:bCs/>
                <w:color w:val="000000" w:themeColor="text1"/>
                <w:kern w:val="0"/>
                <w:sz w:val="18"/>
                <w:szCs w:val="18"/>
              </w:rPr>
              <w:t>4</w:t>
            </w:r>
            <w:r>
              <w:rPr>
                <w:rFonts w:cs="Times New Roman" w:hint="eastAsia"/>
                <w:bCs/>
                <w:color w:val="000000" w:themeColor="text1"/>
                <w:kern w:val="0"/>
                <w:sz w:val="18"/>
                <w:szCs w:val="18"/>
              </w:rPr>
              <w:t>个部分：纳入论文的</w:t>
            </w:r>
            <w:commentRangeStart w:id="16"/>
            <w:r>
              <w:rPr>
                <w:rFonts w:cs="Times New Roman"/>
                <w:bCs/>
                <w:color w:val="000000" w:themeColor="text1"/>
                <w:kern w:val="0"/>
                <w:sz w:val="18"/>
                <w:szCs w:val="18"/>
              </w:rPr>
              <w:t>信息</w:t>
            </w:r>
            <w:r>
              <w:rPr>
                <w:rFonts w:cs="Times New Roman" w:hint="eastAsia"/>
                <w:bCs/>
                <w:color w:val="000000" w:themeColor="text1"/>
                <w:kern w:val="0"/>
                <w:sz w:val="18"/>
                <w:szCs w:val="18"/>
              </w:rPr>
              <w:t>及其手册、</w:t>
            </w:r>
            <w:r>
              <w:rPr>
                <w:rFonts w:cs="Times New Roman"/>
                <w:bCs/>
                <w:color w:val="000000" w:themeColor="text1"/>
                <w:kern w:val="0"/>
                <w:sz w:val="18"/>
                <w:szCs w:val="18"/>
              </w:rPr>
              <w:t>自我参照的操作化定义</w:t>
            </w:r>
            <w:r>
              <w:rPr>
                <w:rFonts w:cs="Times New Roman" w:hint="eastAsia"/>
                <w:bCs/>
                <w:color w:val="000000" w:themeColor="text1"/>
                <w:kern w:val="0"/>
                <w:sz w:val="18"/>
                <w:szCs w:val="18"/>
              </w:rPr>
              <w:t>及其手册、神经成像</w:t>
            </w:r>
            <w:r>
              <w:rPr>
                <w:rFonts w:cs="Times New Roman"/>
                <w:bCs/>
                <w:color w:val="000000" w:themeColor="text1"/>
                <w:kern w:val="0"/>
                <w:sz w:val="18"/>
                <w:szCs w:val="18"/>
              </w:rPr>
              <w:t>的坐标点数据</w:t>
            </w:r>
            <w:r>
              <w:rPr>
                <w:rFonts w:cs="Times New Roman" w:hint="eastAsia"/>
                <w:bCs/>
                <w:color w:val="000000" w:themeColor="text1"/>
                <w:kern w:val="0"/>
                <w:sz w:val="18"/>
                <w:szCs w:val="18"/>
              </w:rPr>
              <w:t>、本论文中方法与结果的补充材料</w:t>
            </w:r>
            <w:r>
              <w:rPr>
                <w:rFonts w:cs="Times New Roman"/>
                <w:bCs/>
                <w:color w:val="000000" w:themeColor="text1"/>
                <w:kern w:val="0"/>
                <w:sz w:val="18"/>
                <w:szCs w:val="18"/>
              </w:rPr>
              <w:t>。</w:t>
            </w:r>
            <w:commentRangeEnd w:id="16"/>
            <w:r>
              <w:rPr>
                <w:rStyle w:val="af2"/>
                <w:color w:val="000000" w:themeColor="text1"/>
              </w:rPr>
              <w:commentReference w:id="16"/>
            </w:r>
            <w:r>
              <w:rPr>
                <w:rFonts w:cs="Times New Roman" w:hint="eastAsia"/>
                <w:bCs/>
                <w:color w:val="000000" w:themeColor="text1"/>
                <w:kern w:val="0"/>
                <w:sz w:val="18"/>
                <w:szCs w:val="18"/>
              </w:rPr>
              <w:t>本数据集纳入</w:t>
            </w:r>
            <w:r>
              <w:rPr>
                <w:rFonts w:cs="Times New Roman" w:hint="eastAsia"/>
                <w:bCs/>
                <w:color w:val="000000" w:themeColor="text1"/>
                <w:kern w:val="0"/>
                <w:sz w:val="18"/>
                <w:szCs w:val="18"/>
              </w:rPr>
              <w:t>66</w:t>
            </w:r>
            <w:r>
              <w:rPr>
                <w:rFonts w:cs="Times New Roman" w:hint="eastAsia"/>
                <w:bCs/>
                <w:color w:val="000000" w:themeColor="text1"/>
                <w:kern w:val="0"/>
                <w:sz w:val="18"/>
                <w:szCs w:val="18"/>
              </w:rPr>
              <w:t>篇文献（包括</w:t>
            </w:r>
            <w:r>
              <w:rPr>
                <w:rFonts w:cs="Times New Roman" w:hint="eastAsia"/>
                <w:bCs/>
                <w:color w:val="000000" w:themeColor="text1"/>
                <w:kern w:val="0"/>
                <w:sz w:val="18"/>
                <w:szCs w:val="18"/>
              </w:rPr>
              <w:t>72</w:t>
            </w:r>
            <w:r>
              <w:rPr>
                <w:rFonts w:cs="Times New Roman" w:hint="eastAsia"/>
                <w:bCs/>
                <w:color w:val="000000" w:themeColor="text1"/>
                <w:kern w:val="0"/>
                <w:sz w:val="18"/>
                <w:szCs w:val="18"/>
              </w:rPr>
              <w:t>个实验、</w:t>
            </w:r>
            <w:r>
              <w:rPr>
                <w:rFonts w:cs="Times New Roman" w:hint="eastAsia"/>
                <w:bCs/>
                <w:color w:val="000000" w:themeColor="text1"/>
                <w:kern w:val="0"/>
                <w:sz w:val="18"/>
                <w:szCs w:val="18"/>
              </w:rPr>
              <w:t>2056</w:t>
            </w:r>
            <w:r>
              <w:rPr>
                <w:rFonts w:cs="Times New Roman" w:hint="eastAsia"/>
                <w:bCs/>
                <w:color w:val="000000" w:themeColor="text1"/>
                <w:kern w:val="0"/>
                <w:sz w:val="18"/>
                <w:szCs w:val="18"/>
              </w:rPr>
              <w:t>个人类被试）。“自我参照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文章信息</w:t>
            </w:r>
            <w:r>
              <w:rPr>
                <w:rFonts w:cs="Times New Roman" w:hint="eastAsia"/>
                <w:bCs/>
                <w:color w:val="000000" w:themeColor="text1"/>
                <w:kern w:val="0"/>
                <w:sz w:val="18"/>
                <w:szCs w:val="18"/>
              </w:rPr>
              <w:t>.</w:t>
            </w:r>
            <w:r>
              <w:rPr>
                <w:rFonts w:cs="Times New Roman"/>
                <w:bCs/>
                <w:color w:val="000000" w:themeColor="text1"/>
                <w:kern w:val="0"/>
                <w:sz w:val="18"/>
                <w:szCs w:val="18"/>
              </w:rPr>
              <w:t>csv”</w:t>
            </w:r>
            <w:r>
              <w:rPr>
                <w:rFonts w:cs="Times New Roman" w:hint="eastAsia"/>
                <w:bCs/>
                <w:color w:val="000000" w:themeColor="text1"/>
                <w:kern w:val="0"/>
                <w:sz w:val="18"/>
                <w:szCs w:val="18"/>
              </w:rPr>
              <w:t>（英文版“</w:t>
            </w:r>
            <w:r>
              <w:rPr>
                <w:rFonts w:cs="Times New Roman"/>
                <w:bCs/>
                <w:color w:val="000000" w:themeColor="text1"/>
                <w:kern w:val="0"/>
                <w:sz w:val="18"/>
                <w:szCs w:val="18"/>
              </w:rPr>
              <w:t>Self_Ref_Article_Info.csv”</w:t>
            </w:r>
            <w:r>
              <w:rPr>
                <w:rFonts w:cs="Times New Roman" w:hint="eastAsia"/>
                <w:bCs/>
                <w:color w:val="000000" w:themeColor="text1"/>
                <w:kern w:val="0"/>
                <w:sz w:val="18"/>
                <w:szCs w:val="18"/>
              </w:rPr>
              <w:t>）包含文章作者、出版年份、期刊、样本量等，其说明手册文件为“手册</w:t>
            </w:r>
            <w:r>
              <w:rPr>
                <w:rFonts w:cs="Times New Roman"/>
                <w:bCs/>
                <w:color w:val="000000" w:themeColor="text1"/>
                <w:kern w:val="0"/>
                <w:sz w:val="18"/>
                <w:szCs w:val="18"/>
              </w:rPr>
              <w:t>_</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文章信息</w:t>
            </w:r>
            <w:r>
              <w:rPr>
                <w:rFonts w:cs="Times New Roman" w:hint="eastAsia"/>
                <w:bCs/>
                <w:color w:val="000000" w:themeColor="text1"/>
                <w:kern w:val="0"/>
                <w:sz w:val="18"/>
                <w:szCs w:val="18"/>
              </w:rPr>
              <w:t>.</w:t>
            </w:r>
            <w:r>
              <w:rPr>
                <w:rFonts w:cs="Times New Roman"/>
                <w:bCs/>
                <w:color w:val="000000" w:themeColor="text1"/>
                <w:kern w:val="0"/>
                <w:sz w:val="18"/>
                <w:szCs w:val="18"/>
              </w:rPr>
              <w:t>csv”</w:t>
            </w:r>
            <w:r>
              <w:rPr>
                <w:rFonts w:cs="Times New Roman" w:hint="eastAsia"/>
                <w:bCs/>
                <w:color w:val="000000" w:themeColor="text1"/>
                <w:kern w:val="0"/>
                <w:sz w:val="18"/>
                <w:szCs w:val="18"/>
              </w:rPr>
              <w:t>（对应英文版</w:t>
            </w:r>
            <w:r>
              <w:rPr>
                <w:rFonts w:cs="Times New Roman"/>
                <w:bCs/>
                <w:color w:val="000000" w:themeColor="text1"/>
                <w:kern w:val="0"/>
                <w:sz w:val="18"/>
                <w:szCs w:val="18"/>
              </w:rPr>
              <w:lastRenderedPageBreak/>
              <w:t>“Codebook_Self_Ref_Article_Info.csv”</w:t>
            </w:r>
            <w:ins w:id="17" w:author="Chuan-Peng Hu" w:date="2022-11-08T07:45:00Z">
              <w:r w:rsidR="008C54B0">
                <w:rPr>
                  <w:rFonts w:cs="Times New Roman" w:hint="eastAsia"/>
                  <w:bCs/>
                  <w:color w:val="000000" w:themeColor="text1"/>
                  <w:kern w:val="0"/>
                  <w:sz w:val="18"/>
                  <w:szCs w:val="18"/>
                </w:rPr>
                <w:t>）</w:t>
              </w:r>
            </w:ins>
            <w:ins w:id="18" w:author="Chuan-Peng Hu" w:date="2022-11-08T07:47:00Z">
              <w:r w:rsidR="008C54B0">
                <w:rPr>
                  <w:rFonts w:cs="Times New Roman" w:hint="eastAsia"/>
                  <w:bCs/>
                  <w:color w:val="000000" w:themeColor="text1"/>
                  <w:kern w:val="0"/>
                  <w:sz w:val="18"/>
                  <w:szCs w:val="18"/>
                </w:rPr>
                <w:t>。</w:t>
              </w:r>
            </w:ins>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操作化定义</w:t>
            </w:r>
            <w:r>
              <w:rPr>
                <w:rFonts w:cs="Times New Roman" w:hint="eastAsia"/>
                <w:bCs/>
                <w:color w:val="000000" w:themeColor="text1"/>
                <w:kern w:val="0"/>
                <w:sz w:val="18"/>
                <w:szCs w:val="18"/>
              </w:rPr>
              <w:t>.</w:t>
            </w:r>
            <w:r>
              <w:rPr>
                <w:rFonts w:cs="Times New Roman"/>
                <w:bCs/>
                <w:color w:val="000000" w:themeColor="text1"/>
                <w:kern w:val="0"/>
                <w:sz w:val="18"/>
                <w:szCs w:val="18"/>
              </w:rPr>
              <w:t>csv</w:t>
            </w:r>
            <w:r>
              <w:rPr>
                <w:rFonts w:cs="Times New Roman" w:hint="eastAsia"/>
                <w:bCs/>
                <w:color w:val="000000" w:themeColor="text1"/>
                <w:kern w:val="0"/>
                <w:sz w:val="18"/>
                <w:szCs w:val="18"/>
              </w:rPr>
              <w:t>”（英文版</w:t>
            </w:r>
            <w:r>
              <w:rPr>
                <w:rFonts w:cs="Times New Roman"/>
                <w:bCs/>
                <w:color w:val="000000" w:themeColor="text1"/>
                <w:kern w:val="0"/>
                <w:sz w:val="18"/>
                <w:szCs w:val="18"/>
              </w:rPr>
              <w:t>“Self_Ref_Operationalization.csv”</w:t>
            </w:r>
            <w:r>
              <w:rPr>
                <w:rFonts w:cs="Times New Roman" w:hint="eastAsia"/>
                <w:bCs/>
                <w:color w:val="000000" w:themeColor="text1"/>
                <w:kern w:val="0"/>
                <w:sz w:val="18"/>
                <w:szCs w:val="18"/>
              </w:rPr>
              <w:t>）包含自我参照操作化定义的信息，如实验刺激、实验设计、实验任务等，其说明手册文件为“手册</w:t>
            </w:r>
            <w:r>
              <w:rPr>
                <w:rFonts w:cs="Times New Roman"/>
                <w:bCs/>
                <w:color w:val="000000" w:themeColor="text1"/>
                <w:kern w:val="0"/>
                <w:sz w:val="18"/>
                <w:szCs w:val="18"/>
              </w:rPr>
              <w:t>_</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操作化定义</w:t>
            </w:r>
            <w:r>
              <w:rPr>
                <w:rFonts w:cs="Times New Roman" w:hint="eastAsia"/>
                <w:bCs/>
                <w:color w:val="000000" w:themeColor="text1"/>
                <w:kern w:val="0"/>
                <w:sz w:val="18"/>
                <w:szCs w:val="18"/>
              </w:rPr>
              <w:t>.</w:t>
            </w:r>
            <w:r>
              <w:rPr>
                <w:rFonts w:cs="Times New Roman"/>
                <w:bCs/>
                <w:color w:val="000000" w:themeColor="text1"/>
                <w:kern w:val="0"/>
                <w:sz w:val="18"/>
                <w:szCs w:val="18"/>
              </w:rPr>
              <w:t>csv</w:t>
            </w:r>
            <w:r>
              <w:rPr>
                <w:rFonts w:cs="Times New Roman" w:hint="eastAsia"/>
                <w:bCs/>
                <w:color w:val="000000" w:themeColor="text1"/>
                <w:kern w:val="0"/>
                <w:sz w:val="18"/>
                <w:szCs w:val="18"/>
              </w:rPr>
              <w:t>”（英文版</w:t>
            </w:r>
            <w:r>
              <w:rPr>
                <w:rFonts w:cs="Times New Roman"/>
                <w:bCs/>
                <w:color w:val="000000" w:themeColor="text1"/>
                <w:kern w:val="0"/>
                <w:sz w:val="18"/>
                <w:szCs w:val="18"/>
              </w:rPr>
              <w:t>“</w:t>
            </w:r>
            <w:r>
              <w:rPr>
                <w:rFonts w:cs="Times New Roman" w:hint="eastAsia"/>
                <w:bCs/>
                <w:color w:val="000000" w:themeColor="text1"/>
                <w:kern w:val="0"/>
                <w:sz w:val="18"/>
                <w:szCs w:val="18"/>
              </w:rPr>
              <w:t>C</w:t>
            </w:r>
            <w:r>
              <w:rPr>
                <w:rFonts w:cs="Times New Roman"/>
                <w:bCs/>
                <w:color w:val="000000" w:themeColor="text1"/>
                <w:kern w:val="0"/>
                <w:sz w:val="18"/>
                <w:szCs w:val="18"/>
              </w:rPr>
              <w:t>odebook_Self_Ref_Operationalization.csv”</w:t>
            </w:r>
            <w:r>
              <w:rPr>
                <w:rFonts w:cs="Times New Roman" w:hint="eastAsia"/>
                <w:bCs/>
                <w:color w:val="000000" w:themeColor="text1"/>
                <w:kern w:val="0"/>
                <w:sz w:val="18"/>
                <w:szCs w:val="18"/>
              </w:rPr>
              <w:t>）。文件夹“</w:t>
            </w:r>
            <w:proofErr w:type="spellStart"/>
            <w:r>
              <w:rPr>
                <w:rFonts w:cs="Times New Roman"/>
                <w:bCs/>
                <w:color w:val="000000" w:themeColor="text1"/>
                <w:kern w:val="0"/>
                <w:sz w:val="18"/>
                <w:szCs w:val="18"/>
              </w:rPr>
              <w:t>Self_Ref_Foci_Raw</w:t>
            </w:r>
            <w:proofErr w:type="spellEnd"/>
            <w:r>
              <w:rPr>
                <w:rFonts w:cs="Times New Roman" w:hint="eastAsia"/>
                <w:bCs/>
                <w:color w:val="000000" w:themeColor="text1"/>
                <w:kern w:val="0"/>
                <w:sz w:val="18"/>
                <w:szCs w:val="18"/>
              </w:rPr>
              <w:t>”中包括</w:t>
            </w:r>
            <w:r>
              <w:rPr>
                <w:rFonts w:cs="Times New Roman" w:hint="eastAsia"/>
                <w:bCs/>
                <w:color w:val="000000" w:themeColor="text1"/>
                <w:kern w:val="0"/>
                <w:sz w:val="18"/>
                <w:szCs w:val="18"/>
              </w:rPr>
              <w:t>72</w:t>
            </w:r>
            <w:r>
              <w:rPr>
                <w:rFonts w:cs="Times New Roman" w:hint="eastAsia"/>
                <w:bCs/>
                <w:color w:val="000000" w:themeColor="text1"/>
                <w:kern w:val="0"/>
                <w:sz w:val="18"/>
                <w:szCs w:val="18"/>
              </w:rPr>
              <w:t>个</w:t>
            </w:r>
            <w:r>
              <w:rPr>
                <w:rFonts w:cs="Times New Roman" w:hint="eastAsia"/>
                <w:bCs/>
                <w:color w:val="000000" w:themeColor="text1"/>
                <w:kern w:val="0"/>
                <w:sz w:val="18"/>
                <w:szCs w:val="18"/>
              </w:rPr>
              <w:t>TXT</w:t>
            </w:r>
            <w:r>
              <w:rPr>
                <w:rFonts w:cs="Times New Roman" w:hint="eastAsia"/>
                <w:bCs/>
                <w:color w:val="000000" w:themeColor="text1"/>
                <w:kern w:val="0"/>
                <w:sz w:val="18"/>
                <w:szCs w:val="18"/>
              </w:rPr>
              <w:t>文本，对应</w:t>
            </w:r>
            <w:r>
              <w:rPr>
                <w:rFonts w:cs="Times New Roman" w:hint="eastAsia"/>
                <w:bCs/>
                <w:color w:val="000000" w:themeColor="text1"/>
                <w:kern w:val="0"/>
                <w:sz w:val="18"/>
                <w:szCs w:val="18"/>
              </w:rPr>
              <w:t>6</w:t>
            </w:r>
            <w:r>
              <w:rPr>
                <w:rFonts w:cs="Times New Roman"/>
                <w:bCs/>
                <w:color w:val="000000" w:themeColor="text1"/>
                <w:kern w:val="0"/>
                <w:sz w:val="18"/>
                <w:szCs w:val="18"/>
              </w:rPr>
              <w:t>6</w:t>
            </w:r>
            <w:r>
              <w:rPr>
                <w:rFonts w:cs="Times New Roman" w:hint="eastAsia"/>
                <w:bCs/>
                <w:color w:val="000000" w:themeColor="text1"/>
                <w:kern w:val="0"/>
                <w:sz w:val="18"/>
                <w:szCs w:val="18"/>
              </w:rPr>
              <w:t>篇文献</w:t>
            </w:r>
            <w:ins w:id="19" w:author="Chuan-Peng Hu" w:date="2022-11-08T07:51:00Z">
              <w:r w:rsidR="008C54B0">
                <w:rPr>
                  <w:rFonts w:cs="Times New Roman" w:hint="eastAsia"/>
                  <w:bCs/>
                  <w:color w:val="000000" w:themeColor="text1"/>
                  <w:kern w:val="0"/>
                  <w:sz w:val="18"/>
                  <w:szCs w:val="18"/>
                </w:rPr>
                <w:t>报告的</w:t>
              </w:r>
              <w:r w:rsidR="008C54B0">
                <w:rPr>
                  <w:rFonts w:cs="Times New Roman" w:hint="eastAsia"/>
                  <w:bCs/>
                  <w:color w:val="000000" w:themeColor="text1"/>
                  <w:kern w:val="0"/>
                  <w:sz w:val="18"/>
                  <w:szCs w:val="18"/>
                </w:rPr>
                <w:t>7</w:t>
              </w:r>
              <w:r w:rsidR="008C54B0">
                <w:rPr>
                  <w:rFonts w:cs="Times New Roman"/>
                  <w:bCs/>
                  <w:color w:val="000000" w:themeColor="text1"/>
                  <w:kern w:val="0"/>
                  <w:sz w:val="18"/>
                  <w:szCs w:val="18"/>
                </w:rPr>
                <w:t>2</w:t>
              </w:r>
              <w:r w:rsidR="008C54B0">
                <w:rPr>
                  <w:rFonts w:cs="Times New Roman" w:hint="eastAsia"/>
                  <w:bCs/>
                  <w:color w:val="000000" w:themeColor="text1"/>
                  <w:kern w:val="0"/>
                  <w:sz w:val="18"/>
                  <w:szCs w:val="18"/>
                </w:rPr>
                <w:t>个实验中的</w:t>
              </w:r>
            </w:ins>
            <w:r>
              <w:rPr>
                <w:rFonts w:cs="Times New Roman" w:hint="eastAsia"/>
                <w:bCs/>
                <w:color w:val="000000" w:themeColor="text1"/>
                <w:kern w:val="0"/>
                <w:sz w:val="18"/>
                <w:szCs w:val="18"/>
              </w:rPr>
              <w:t>激活坐标点信息。“</w:t>
            </w:r>
            <w:proofErr w:type="spellStart"/>
            <w:r>
              <w:rPr>
                <w:rFonts w:cs="Times New Roman" w:hint="eastAsia"/>
                <w:bCs/>
                <w:color w:val="000000" w:themeColor="text1"/>
                <w:kern w:val="0"/>
                <w:sz w:val="18"/>
                <w:szCs w:val="18"/>
              </w:rPr>
              <w:t>Suppl</w:t>
            </w:r>
            <w:r>
              <w:rPr>
                <w:rFonts w:cs="Times New Roman"/>
                <w:bCs/>
                <w:color w:val="000000" w:themeColor="text1"/>
                <w:kern w:val="0"/>
                <w:sz w:val="18"/>
                <w:szCs w:val="18"/>
              </w:rPr>
              <w:t>_Materials</w:t>
            </w:r>
            <w:proofErr w:type="spellEnd"/>
            <w:r>
              <w:rPr>
                <w:rFonts w:cs="Times New Roman" w:hint="eastAsia"/>
                <w:bCs/>
                <w:color w:val="000000" w:themeColor="text1"/>
                <w:kern w:val="0"/>
                <w:sz w:val="18"/>
                <w:szCs w:val="18"/>
              </w:rPr>
              <w:t>”文件夹包含本论文的补充材料。</w:t>
            </w:r>
          </w:p>
        </w:tc>
      </w:tr>
    </w:tbl>
    <w:p w14:paraId="6CA28FD9" w14:textId="77777777" w:rsidR="00264165" w:rsidRDefault="00000000">
      <w:pPr>
        <w:spacing w:beforeLines="50" w:before="156" w:afterLines="50" w:after="156"/>
        <w:jc w:val="center"/>
        <w:rPr>
          <w:rFonts w:cs="Times New Roman"/>
          <w:b/>
          <w:bCs/>
          <w:color w:val="000000" w:themeColor="text1"/>
          <w:sz w:val="18"/>
          <w:szCs w:val="18"/>
        </w:rPr>
      </w:pPr>
      <w:r>
        <w:rPr>
          <w:rFonts w:cs="Times New Roman" w:hint="eastAsia"/>
          <w:b/>
          <w:bCs/>
          <w:color w:val="000000" w:themeColor="text1"/>
          <w:sz w:val="18"/>
          <w:szCs w:val="18"/>
        </w:rPr>
        <w:lastRenderedPageBreak/>
        <w:t>Dataset</w:t>
      </w:r>
      <w:r>
        <w:rPr>
          <w:rFonts w:cs="Times New Roman"/>
          <w:b/>
          <w:bCs/>
          <w:color w:val="000000" w:themeColor="text1"/>
          <w:sz w:val="18"/>
          <w:szCs w:val="18"/>
        </w:rPr>
        <w:t xml:space="preserve"> </w:t>
      </w:r>
      <w:r>
        <w:rPr>
          <w:rFonts w:cs="Times New Roman" w:hint="eastAsia"/>
          <w:b/>
          <w:bCs/>
          <w:color w:val="000000" w:themeColor="text1"/>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264165" w14:paraId="09A0AF98"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375617B" w14:textId="77777777" w:rsidR="00264165" w:rsidRDefault="00000000">
            <w:pPr>
              <w:autoSpaceDE w:val="0"/>
              <w:autoSpaceDN w:val="0"/>
              <w:adjustRightInd w:val="0"/>
              <w:jc w:val="center"/>
              <w:rPr>
                <w:b/>
                <w:bCs/>
                <w:color w:val="000000" w:themeColor="text1"/>
                <w:kern w:val="0"/>
                <w:sz w:val="18"/>
                <w:szCs w:val="18"/>
              </w:rPr>
            </w:pPr>
            <w:r>
              <w:rPr>
                <w:rFonts w:hint="eastAsia"/>
                <w:b/>
                <w:bCs/>
                <w:color w:val="000000" w:themeColor="text1"/>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39298A05" w14:textId="77777777" w:rsidR="00264165" w:rsidRDefault="00000000">
            <w:pPr>
              <w:pStyle w:val="a9"/>
              <w:widowControl w:val="0"/>
              <w:spacing w:before="0" w:beforeAutospacing="0" w:after="0" w:afterAutospacing="0" w:line="276" w:lineRule="auto"/>
              <w:jc w:val="center"/>
              <w:rPr>
                <w:rFonts w:ascii="Times New Roman" w:hAnsi="Times New Roman" w:cs="Times New Roman"/>
                <w:color w:val="000000" w:themeColor="text1"/>
                <w:kern w:val="2"/>
                <w:sz w:val="18"/>
                <w:szCs w:val="18"/>
              </w:rPr>
            </w:pPr>
            <w:r>
              <w:rPr>
                <w:rFonts w:ascii="Times New Roman" w:hAnsi="Times New Roman" w:cs="Times New Roman" w:hint="eastAsia"/>
                <w:color w:val="000000" w:themeColor="text1"/>
                <w:kern w:val="2"/>
                <w:sz w:val="18"/>
                <w:szCs w:val="18"/>
              </w:rPr>
              <w:t>A</w:t>
            </w:r>
            <w:r>
              <w:rPr>
                <w:rFonts w:ascii="Times New Roman" w:hAnsi="Times New Roman" w:cs="Times New Roman"/>
                <w:color w:val="000000" w:themeColor="text1"/>
                <w:kern w:val="2"/>
                <w:sz w:val="18"/>
                <w:szCs w:val="18"/>
              </w:rPr>
              <w:t xml:space="preserve"> cognitive ontology </w:t>
            </w:r>
            <w:r>
              <w:rPr>
                <w:rFonts w:ascii="Times New Roman" w:hAnsi="Times New Roman" w:cs="Times New Roman" w:hint="eastAsia"/>
                <w:color w:val="000000" w:themeColor="text1"/>
                <w:kern w:val="2"/>
                <w:sz w:val="18"/>
                <w:szCs w:val="18"/>
              </w:rPr>
              <w:t>dataset</w:t>
            </w:r>
            <w:r>
              <w:rPr>
                <w:rFonts w:ascii="Times New Roman" w:hAnsi="Times New Roman" w:cs="Times New Roman"/>
                <w:color w:val="000000" w:themeColor="text1"/>
                <w:kern w:val="2"/>
                <w:sz w:val="18"/>
                <w:szCs w:val="18"/>
              </w:rPr>
              <w:t xml:space="preserve"> </w:t>
            </w:r>
            <w:r>
              <w:rPr>
                <w:rFonts w:ascii="Times New Roman" w:hAnsi="Times New Roman" w:cs="Times New Roman" w:hint="eastAsia"/>
                <w:color w:val="000000" w:themeColor="text1"/>
                <w:kern w:val="2"/>
                <w:sz w:val="18"/>
                <w:szCs w:val="18"/>
              </w:rPr>
              <w:t>for</w:t>
            </w:r>
            <w:r>
              <w:rPr>
                <w:rFonts w:ascii="Times New Roman" w:hAnsi="Times New Roman" w:cs="Times New Roman"/>
                <w:color w:val="000000" w:themeColor="text1"/>
                <w:kern w:val="2"/>
                <w:sz w:val="18"/>
                <w:szCs w:val="18"/>
              </w:rPr>
              <w:t xml:space="preserve"> neuroimaging studies of</w:t>
            </w:r>
            <w:r>
              <w:rPr>
                <w:rFonts w:ascii="Times New Roman" w:hAnsi="Times New Roman" w:cs="Times New Roman" w:hint="eastAsia"/>
                <w:color w:val="000000" w:themeColor="text1"/>
                <w:kern w:val="2"/>
                <w:sz w:val="18"/>
                <w:szCs w:val="18"/>
              </w:rPr>
              <w:t xml:space="preserve"> </w:t>
            </w:r>
            <w:r>
              <w:rPr>
                <w:rFonts w:ascii="Times New Roman" w:hAnsi="Times New Roman" w:cs="Times New Roman"/>
                <w:color w:val="000000" w:themeColor="text1"/>
                <w:kern w:val="2"/>
                <w:sz w:val="18"/>
                <w:szCs w:val="18"/>
              </w:rPr>
              <w:t>self-reference</w:t>
            </w:r>
          </w:p>
        </w:tc>
      </w:tr>
      <w:tr w:rsidR="00264165" w14:paraId="1165B53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47D2286"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7FA25361" w14:textId="77777777" w:rsidR="00264165" w:rsidRDefault="00000000">
            <w:pPr>
              <w:autoSpaceDE w:val="0"/>
              <w:autoSpaceDN w:val="0"/>
              <w:adjustRightInd w:val="0"/>
              <w:ind w:firstLineChars="200" w:firstLine="360"/>
              <w:jc w:val="center"/>
              <w:rPr>
                <w:rFonts w:cs="Times New Roman"/>
                <w:bCs/>
                <w:color w:val="000000" w:themeColor="text1"/>
                <w:kern w:val="0"/>
                <w:sz w:val="18"/>
                <w:szCs w:val="18"/>
                <w:lang w:val="fr-FR"/>
              </w:rPr>
            </w:pPr>
            <w:r>
              <w:rPr>
                <w:rFonts w:cs="Times New Roman"/>
                <w:bCs/>
                <w:color w:val="000000" w:themeColor="text1"/>
                <w:kern w:val="0"/>
                <w:sz w:val="18"/>
                <w:szCs w:val="18"/>
                <w:lang w:val="fr-FR"/>
              </w:rPr>
              <w:t>Hu Chuan-Peng (hu.chuan-peng@nnu.edu.cn)</w:t>
            </w:r>
          </w:p>
        </w:tc>
      </w:tr>
      <w:tr w:rsidR="00264165" w14:paraId="197F6CA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5E6A886"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7CDBDB77" w14:textId="77777777" w:rsidR="00264165" w:rsidRDefault="00000000">
            <w:pPr>
              <w:autoSpaceDE w:val="0"/>
              <w:autoSpaceDN w:val="0"/>
              <w:adjustRightInd w:val="0"/>
              <w:ind w:firstLineChars="200" w:firstLine="360"/>
              <w:jc w:val="center"/>
              <w:rPr>
                <w:rFonts w:cs="Times New Roman"/>
                <w:bCs/>
                <w:color w:val="000000" w:themeColor="text1"/>
                <w:kern w:val="0"/>
                <w:sz w:val="18"/>
                <w:szCs w:val="18"/>
              </w:rPr>
            </w:pPr>
            <w:r>
              <w:rPr>
                <w:rFonts w:cs="Times New Roman"/>
                <w:bCs/>
                <w:color w:val="000000" w:themeColor="text1"/>
                <w:kern w:val="0"/>
                <w:sz w:val="18"/>
                <w:szCs w:val="18"/>
              </w:rPr>
              <w:t>Sun Shu-Ting, Wang Nan, Wen Jia-Hui</w:t>
            </w:r>
            <w:r>
              <w:rPr>
                <w:rFonts w:cs="Times New Roman" w:hint="eastAsia"/>
                <w:bCs/>
                <w:color w:val="000000" w:themeColor="text1"/>
                <w:kern w:val="0"/>
                <w:sz w:val="18"/>
                <w:szCs w:val="18"/>
              </w:rPr>
              <w:t>, Hu Chuan-Peng</w:t>
            </w:r>
          </w:p>
        </w:tc>
      </w:tr>
      <w:tr w:rsidR="00264165" w14:paraId="30AEC9F7"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878F9D8"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6415BADE"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rPr>
              <w:t>1990 – 2021</w:t>
            </w:r>
          </w:p>
        </w:tc>
      </w:tr>
      <w:tr w:rsidR="00264165" w14:paraId="77D9DAFB"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C86D11D"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Data volume</w:t>
            </w:r>
          </w:p>
        </w:tc>
        <w:tc>
          <w:tcPr>
            <w:tcW w:w="5812" w:type="dxa"/>
            <w:tcBorders>
              <w:top w:val="single" w:sz="4" w:space="0" w:color="auto"/>
              <w:left w:val="single" w:sz="4" w:space="0" w:color="auto"/>
              <w:bottom w:val="single" w:sz="4" w:space="0" w:color="auto"/>
              <w:right w:val="nil"/>
            </w:tcBorders>
            <w:shd w:val="clear" w:color="auto" w:fill="FFFF00"/>
            <w:vAlign w:val="center"/>
          </w:tcPr>
          <w:p w14:paraId="1B110AD9"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hint="eastAsia"/>
                <w:bCs/>
                <w:color w:val="000000" w:themeColor="text1"/>
                <w:kern w:val="0"/>
                <w:sz w:val="18"/>
                <w:szCs w:val="18"/>
                <w:highlight w:val="yellow"/>
              </w:rPr>
              <w:t>21.1MB</w:t>
            </w:r>
          </w:p>
        </w:tc>
      </w:tr>
      <w:tr w:rsidR="00264165" w14:paraId="20CAE8E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BB2B934"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Data format</w:t>
            </w:r>
          </w:p>
        </w:tc>
        <w:tc>
          <w:tcPr>
            <w:tcW w:w="5812" w:type="dxa"/>
            <w:tcBorders>
              <w:top w:val="single" w:sz="4" w:space="0" w:color="auto"/>
              <w:left w:val="single" w:sz="4" w:space="0" w:color="auto"/>
              <w:bottom w:val="single" w:sz="4" w:space="0" w:color="auto"/>
              <w:right w:val="nil"/>
            </w:tcBorders>
            <w:shd w:val="clear" w:color="auto" w:fill="FFFF00"/>
            <w:vAlign w:val="center"/>
          </w:tcPr>
          <w:p w14:paraId="127800FF" w14:textId="7218AF68"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shd w:val="clear" w:color="auto" w:fill="FFFF00"/>
              </w:rPr>
              <w:t xml:space="preserve">*.txt, </w:t>
            </w:r>
            <w:proofErr w:type="gramStart"/>
            <w:r>
              <w:rPr>
                <w:rFonts w:cs="Times New Roman"/>
                <w:bCs/>
                <w:color w:val="000000" w:themeColor="text1"/>
                <w:kern w:val="0"/>
                <w:sz w:val="18"/>
                <w:szCs w:val="18"/>
                <w:shd w:val="clear" w:color="auto" w:fill="FFFF00"/>
              </w:rPr>
              <w:t>*.csv</w:t>
            </w:r>
            <w:r>
              <w:rPr>
                <w:rFonts w:cs="Times New Roman" w:hint="eastAsia"/>
                <w:bCs/>
                <w:color w:val="000000" w:themeColor="text1"/>
                <w:kern w:val="0"/>
                <w:sz w:val="18"/>
                <w:szCs w:val="18"/>
                <w:shd w:val="clear" w:color="auto" w:fill="FFFF00"/>
              </w:rPr>
              <w:t>,*</w:t>
            </w:r>
            <w:proofErr w:type="spellStart"/>
            <w:proofErr w:type="gramEnd"/>
            <w:r>
              <w:rPr>
                <w:rFonts w:cs="Times New Roman" w:hint="eastAsia"/>
                <w:bCs/>
                <w:color w:val="000000" w:themeColor="text1"/>
                <w:kern w:val="0"/>
                <w:sz w:val="18"/>
                <w:szCs w:val="18"/>
                <w:shd w:val="clear" w:color="auto" w:fill="FFFF00"/>
              </w:rPr>
              <w:t>Rmd</w:t>
            </w:r>
            <w:proofErr w:type="spellEnd"/>
            <w:r>
              <w:rPr>
                <w:rFonts w:cs="Times New Roman" w:hint="eastAsia"/>
                <w:bCs/>
                <w:color w:val="000000" w:themeColor="text1"/>
                <w:kern w:val="0"/>
                <w:sz w:val="18"/>
                <w:szCs w:val="18"/>
                <w:shd w:val="clear" w:color="auto" w:fill="FFFF00"/>
              </w:rPr>
              <w:t>, *</w:t>
            </w:r>
            <w:ins w:id="20" w:author="sun shuting" w:date="2022-11-13T01:35:00Z">
              <w:r w:rsidR="00981659">
                <w:rPr>
                  <w:rFonts w:cs="Times New Roman"/>
                  <w:bCs/>
                  <w:color w:val="000000" w:themeColor="text1"/>
                  <w:kern w:val="0"/>
                  <w:sz w:val="18"/>
                  <w:szCs w:val="18"/>
                  <w:shd w:val="clear" w:color="auto" w:fill="FFFF00"/>
                </w:rPr>
                <w:t>.</w:t>
              </w:r>
            </w:ins>
            <w:proofErr w:type="spellStart"/>
            <w:r>
              <w:rPr>
                <w:rFonts w:cs="Times New Roman" w:hint="eastAsia"/>
                <w:bCs/>
                <w:color w:val="000000" w:themeColor="text1"/>
                <w:kern w:val="0"/>
                <w:sz w:val="18"/>
                <w:szCs w:val="18"/>
                <w:shd w:val="clear" w:color="auto" w:fill="FFFF00"/>
              </w:rPr>
              <w:t>xlxs</w:t>
            </w:r>
            <w:proofErr w:type="spellEnd"/>
            <w:r>
              <w:rPr>
                <w:rFonts w:cs="Times New Roman" w:hint="eastAsia"/>
                <w:bCs/>
                <w:color w:val="000000" w:themeColor="text1"/>
                <w:kern w:val="0"/>
                <w:sz w:val="18"/>
                <w:szCs w:val="18"/>
                <w:shd w:val="clear" w:color="auto" w:fill="FFFF00"/>
              </w:rPr>
              <w:t>, *</w:t>
            </w:r>
            <w:ins w:id="21" w:author="sun shuting" w:date="2022-11-13T01:35:00Z">
              <w:r w:rsidR="00981659">
                <w:rPr>
                  <w:rFonts w:cs="Times New Roman"/>
                  <w:bCs/>
                  <w:color w:val="000000" w:themeColor="text1"/>
                  <w:kern w:val="0"/>
                  <w:sz w:val="18"/>
                  <w:szCs w:val="18"/>
                  <w:shd w:val="clear" w:color="auto" w:fill="FFFF00"/>
                </w:rPr>
                <w:t>.</w:t>
              </w:r>
            </w:ins>
            <w:proofErr w:type="spellStart"/>
            <w:r>
              <w:rPr>
                <w:rFonts w:cs="Times New Roman" w:hint="eastAsia"/>
                <w:bCs/>
                <w:color w:val="000000" w:themeColor="text1"/>
                <w:kern w:val="0"/>
                <w:sz w:val="18"/>
                <w:szCs w:val="18"/>
                <w:shd w:val="clear" w:color="auto" w:fill="FFFF00"/>
              </w:rPr>
              <w:t>nii</w:t>
            </w:r>
            <w:proofErr w:type="spellEnd"/>
          </w:p>
        </w:tc>
      </w:tr>
      <w:tr w:rsidR="00264165" w14:paraId="1E2C72E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23562E47"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b/>
                <w:bCs/>
                <w:color w:val="000000" w:themeColor="text1"/>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3C3A2865" w14:textId="77777777" w:rsidR="00264165" w:rsidRDefault="00000000">
            <w:pPr>
              <w:autoSpaceDE w:val="0"/>
              <w:autoSpaceDN w:val="0"/>
              <w:adjustRightInd w:val="0"/>
              <w:jc w:val="center"/>
              <w:rPr>
                <w:rFonts w:cs="Times New Roman"/>
                <w:bCs/>
                <w:color w:val="000000" w:themeColor="text1"/>
                <w:kern w:val="0"/>
                <w:sz w:val="18"/>
                <w:szCs w:val="18"/>
              </w:rPr>
            </w:pPr>
            <w:r>
              <w:rPr>
                <w:rFonts w:cs="Times New Roman"/>
                <w:bCs/>
                <w:color w:val="000000" w:themeColor="text1"/>
                <w:kern w:val="0"/>
                <w:sz w:val="18"/>
                <w:szCs w:val="18"/>
              </w:rPr>
              <w:t>&lt; http://doi.org/10.57760/sciencedb.j00001.00469&gt;</w:t>
            </w:r>
          </w:p>
        </w:tc>
      </w:tr>
      <w:tr w:rsidR="00264165" w14:paraId="49A0729B"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2A41A579" w14:textId="77777777" w:rsidR="00264165" w:rsidRDefault="00000000">
            <w:pPr>
              <w:autoSpaceDE w:val="0"/>
              <w:autoSpaceDN w:val="0"/>
              <w:adjustRightInd w:val="0"/>
              <w:jc w:val="center"/>
              <w:rPr>
                <w:rFonts w:cs="Times New Roman"/>
                <w:b/>
                <w:bCs/>
                <w:color w:val="000000" w:themeColor="text1"/>
                <w:kern w:val="0"/>
                <w:sz w:val="18"/>
                <w:szCs w:val="18"/>
              </w:rPr>
            </w:pPr>
            <w:r>
              <w:rPr>
                <w:rFonts w:cs="Times New Roman" w:hint="eastAsia"/>
                <w:b/>
                <w:bCs/>
                <w:color w:val="000000" w:themeColor="text1"/>
                <w:kern w:val="0"/>
                <w:sz w:val="18"/>
                <w:szCs w:val="18"/>
              </w:rPr>
              <w:t>dataset</w:t>
            </w:r>
            <w:r>
              <w:rPr>
                <w:rFonts w:cs="Times New Roman"/>
                <w:b/>
                <w:bCs/>
                <w:color w:val="000000" w:themeColor="text1"/>
                <w:kern w:val="0"/>
                <w:sz w:val="18"/>
                <w:szCs w:val="18"/>
              </w:rPr>
              <w:t xml:space="preserve"> composition</w:t>
            </w:r>
          </w:p>
        </w:tc>
        <w:tc>
          <w:tcPr>
            <w:tcW w:w="5812" w:type="dxa"/>
            <w:tcBorders>
              <w:top w:val="single" w:sz="4" w:space="0" w:color="auto"/>
              <w:left w:val="single" w:sz="4" w:space="0" w:color="auto"/>
              <w:bottom w:val="single" w:sz="12" w:space="0" w:color="auto"/>
              <w:right w:val="nil"/>
            </w:tcBorders>
            <w:vAlign w:val="center"/>
          </w:tcPr>
          <w:p w14:paraId="3375CF5A" w14:textId="0FE54697" w:rsidR="00264165" w:rsidRDefault="00000000">
            <w:pPr>
              <w:autoSpaceDE w:val="0"/>
              <w:autoSpaceDN w:val="0"/>
              <w:adjustRightInd w:val="0"/>
              <w:rPr>
                <w:rFonts w:cs="Times New Roman"/>
                <w:bCs/>
                <w:color w:val="000000" w:themeColor="text1"/>
                <w:kern w:val="0"/>
                <w:sz w:val="18"/>
                <w:szCs w:val="18"/>
              </w:rPr>
            </w:pPr>
            <w:r>
              <w:rPr>
                <w:rFonts w:cs="Times New Roman" w:hint="eastAsia"/>
                <w:bCs/>
                <w:color w:val="000000" w:themeColor="text1"/>
                <w:kern w:val="0"/>
                <w:sz w:val="18"/>
                <w:szCs w:val="18"/>
              </w:rPr>
              <w:t>Besides</w:t>
            </w:r>
            <w:r>
              <w:rPr>
                <w:rFonts w:cs="Times New Roman"/>
                <w:bCs/>
                <w:color w:val="000000" w:themeColor="text1"/>
                <w:kern w:val="0"/>
                <w:sz w:val="18"/>
                <w:szCs w:val="18"/>
              </w:rPr>
              <w:t xml:space="preserve"> the “README.txt” file, the </w:t>
            </w:r>
            <w:r>
              <w:rPr>
                <w:rFonts w:cs="Times New Roman" w:hint="eastAsia"/>
                <w:bCs/>
                <w:color w:val="000000" w:themeColor="text1"/>
                <w:kern w:val="0"/>
                <w:sz w:val="18"/>
                <w:szCs w:val="18"/>
              </w:rPr>
              <w:t>dataset</w:t>
            </w:r>
            <w:r>
              <w:rPr>
                <w:rFonts w:cs="Times New Roman"/>
                <w:bCs/>
                <w:color w:val="000000" w:themeColor="text1"/>
                <w:kern w:val="0"/>
                <w:sz w:val="18"/>
                <w:szCs w:val="18"/>
              </w:rPr>
              <w:t xml:space="preserve"> </w:t>
            </w:r>
            <w:proofErr w:type="gramStart"/>
            <w:ins w:id="22" w:author="Chuan-Peng Hu" w:date="2022-11-08T07:47:00Z">
              <w:r w:rsidR="008C54B0">
                <w:rPr>
                  <w:rFonts w:cs="Times New Roman" w:hint="eastAsia"/>
                  <w:bCs/>
                  <w:color w:val="000000" w:themeColor="text1"/>
                  <w:kern w:val="0"/>
                  <w:sz w:val="18"/>
                  <w:szCs w:val="18"/>
                </w:rPr>
                <w:t>consist</w:t>
              </w:r>
              <w:proofErr w:type="gramEnd"/>
              <w:r w:rsidR="008C54B0">
                <w:rPr>
                  <w:rFonts w:cs="Times New Roman"/>
                  <w:bCs/>
                  <w:color w:val="000000" w:themeColor="text1"/>
                  <w:kern w:val="0"/>
                  <w:sz w:val="18"/>
                  <w:szCs w:val="18"/>
                </w:rPr>
                <w:t xml:space="preserve"> of </w:t>
              </w:r>
            </w:ins>
            <w:del w:id="23" w:author="Chuan-Peng Hu" w:date="2022-11-08T07:47:00Z">
              <w:r w:rsidDel="008C54B0">
                <w:rPr>
                  <w:rFonts w:cs="Times New Roman"/>
                  <w:bCs/>
                  <w:color w:val="000000" w:themeColor="text1"/>
                  <w:kern w:val="0"/>
                  <w:sz w:val="18"/>
                  <w:szCs w:val="18"/>
                </w:rPr>
                <w:delText xml:space="preserve">includes </w:delText>
              </w:r>
            </w:del>
            <w:r>
              <w:rPr>
                <w:rFonts w:cs="Times New Roman"/>
                <w:bCs/>
                <w:color w:val="000000" w:themeColor="text1"/>
                <w:kern w:val="0"/>
                <w:sz w:val="18"/>
                <w:szCs w:val="18"/>
              </w:rPr>
              <w:t xml:space="preserve">four parts: </w:t>
            </w:r>
            <w:ins w:id="24" w:author="Chuan-Peng Hu" w:date="2022-11-08T07:48:00Z">
              <w:r w:rsidR="008C54B0">
                <w:rPr>
                  <w:rFonts w:cs="Times New Roman"/>
                  <w:bCs/>
                  <w:color w:val="000000" w:themeColor="text1"/>
                  <w:kern w:val="0"/>
                  <w:sz w:val="18"/>
                  <w:szCs w:val="18"/>
                </w:rPr>
                <w:t xml:space="preserve">a CSV file </w:t>
              </w:r>
            </w:ins>
            <w:ins w:id="25" w:author="Chuan-Peng Hu" w:date="2022-11-08T07:49:00Z">
              <w:r w:rsidR="008C54B0">
                <w:rPr>
                  <w:rFonts w:cs="Times New Roman"/>
                  <w:bCs/>
                  <w:color w:val="000000" w:themeColor="text1"/>
                  <w:kern w:val="0"/>
                  <w:sz w:val="18"/>
                  <w:szCs w:val="18"/>
                </w:rPr>
                <w:t>for</w:t>
              </w:r>
            </w:ins>
            <w:ins w:id="26" w:author="Chuan-Peng Hu" w:date="2022-11-08T07:48:00Z">
              <w:r w:rsidR="008C54B0">
                <w:rPr>
                  <w:rFonts w:cs="Times New Roman"/>
                  <w:bCs/>
                  <w:color w:val="000000" w:themeColor="text1"/>
                  <w:kern w:val="0"/>
                  <w:sz w:val="18"/>
                  <w:szCs w:val="18"/>
                </w:rPr>
                <w:t xml:space="preserve"> </w:t>
              </w:r>
            </w:ins>
            <w:r>
              <w:rPr>
                <w:rFonts w:cs="Times New Roman"/>
                <w:bCs/>
                <w:color w:val="000000" w:themeColor="text1"/>
                <w:kern w:val="0"/>
                <w:sz w:val="18"/>
                <w:szCs w:val="18"/>
              </w:rPr>
              <w:t xml:space="preserve">article information and its codebook, </w:t>
            </w:r>
            <w:ins w:id="27" w:author="Chuan-Peng Hu" w:date="2022-11-08T07:49:00Z">
              <w:r w:rsidR="008C54B0">
                <w:rPr>
                  <w:rFonts w:cs="Times New Roman"/>
                  <w:bCs/>
                  <w:color w:val="000000" w:themeColor="text1"/>
                  <w:kern w:val="0"/>
                  <w:sz w:val="18"/>
                  <w:szCs w:val="18"/>
                </w:rPr>
                <w:t xml:space="preserve">a CSV file for </w:t>
              </w:r>
            </w:ins>
            <w:r>
              <w:rPr>
                <w:rFonts w:cs="Times New Roman"/>
                <w:bCs/>
                <w:color w:val="000000" w:themeColor="text1"/>
                <w:kern w:val="0"/>
                <w:sz w:val="18"/>
                <w:szCs w:val="18"/>
              </w:rPr>
              <w:t>operationalization</w:t>
            </w:r>
            <w:r>
              <w:rPr>
                <w:rFonts w:cs="Times New Roman" w:hint="eastAsia"/>
                <w:bCs/>
                <w:color w:val="000000" w:themeColor="text1"/>
                <w:kern w:val="0"/>
                <w:sz w:val="18"/>
                <w:szCs w:val="18"/>
              </w:rPr>
              <w:t>s</w:t>
            </w:r>
            <w:r>
              <w:rPr>
                <w:rFonts w:cs="Times New Roman"/>
                <w:bCs/>
                <w:color w:val="000000" w:themeColor="text1"/>
                <w:kern w:val="0"/>
                <w:sz w:val="18"/>
                <w:szCs w:val="18"/>
              </w:rPr>
              <w:t xml:space="preserve"> of self-reference and its codebook, </w:t>
            </w:r>
            <w:ins w:id="28" w:author="Chuan-Peng Hu" w:date="2022-11-08T07:49:00Z">
              <w:r w:rsidR="008C54B0">
                <w:rPr>
                  <w:rFonts w:cs="Times New Roman"/>
                  <w:bCs/>
                  <w:color w:val="000000" w:themeColor="text1"/>
                  <w:kern w:val="0"/>
                  <w:sz w:val="18"/>
                  <w:szCs w:val="18"/>
                </w:rPr>
                <w:t xml:space="preserve">files for </w:t>
              </w:r>
            </w:ins>
            <w:r>
              <w:rPr>
                <w:rFonts w:cs="Times New Roman"/>
                <w:bCs/>
                <w:color w:val="000000" w:themeColor="text1"/>
                <w:kern w:val="0"/>
                <w:sz w:val="18"/>
                <w:szCs w:val="18"/>
              </w:rPr>
              <w:t>coordinate</w:t>
            </w:r>
            <w:r>
              <w:rPr>
                <w:rFonts w:cs="Times New Roman" w:hint="eastAsia"/>
                <w:bCs/>
                <w:color w:val="000000" w:themeColor="text1"/>
                <w:kern w:val="0"/>
                <w:sz w:val="18"/>
                <w:szCs w:val="18"/>
              </w:rPr>
              <w:t xml:space="preserve">s </w:t>
            </w:r>
            <w:r>
              <w:rPr>
                <w:rFonts w:cs="Times New Roman"/>
                <w:bCs/>
                <w:color w:val="000000" w:themeColor="text1"/>
                <w:kern w:val="0"/>
                <w:sz w:val="18"/>
                <w:szCs w:val="18"/>
              </w:rPr>
              <w:t xml:space="preserve">data of activated </w:t>
            </w:r>
            <w:r>
              <w:rPr>
                <w:rFonts w:cs="Times New Roman" w:hint="eastAsia"/>
                <w:bCs/>
                <w:color w:val="000000" w:themeColor="text1"/>
                <w:kern w:val="0"/>
                <w:sz w:val="18"/>
                <w:szCs w:val="18"/>
              </w:rPr>
              <w:t>b</w:t>
            </w:r>
            <w:r>
              <w:rPr>
                <w:rFonts w:cs="Times New Roman"/>
                <w:bCs/>
                <w:color w:val="000000" w:themeColor="text1"/>
                <w:kern w:val="0"/>
                <w:sz w:val="18"/>
                <w:szCs w:val="18"/>
              </w:rPr>
              <w:t xml:space="preserve">rain regions, and supplementary materials for methods and results of the current article. The </w:t>
            </w:r>
            <w:r>
              <w:rPr>
                <w:rFonts w:cs="Times New Roman" w:hint="eastAsia"/>
                <w:bCs/>
                <w:color w:val="000000" w:themeColor="text1"/>
                <w:kern w:val="0"/>
                <w:sz w:val="18"/>
                <w:szCs w:val="18"/>
              </w:rPr>
              <w:t>dataset</w:t>
            </w:r>
            <w:r>
              <w:rPr>
                <w:rFonts w:cs="Times New Roman"/>
                <w:bCs/>
                <w:color w:val="000000" w:themeColor="text1"/>
                <w:kern w:val="0"/>
                <w:sz w:val="18"/>
                <w:szCs w:val="18"/>
              </w:rPr>
              <w:t xml:space="preserve"> </w:t>
            </w:r>
            <w:del w:id="29" w:author="Chuan-Peng Hu" w:date="2022-11-08T07:49:00Z">
              <w:r w:rsidDel="008C54B0">
                <w:rPr>
                  <w:rFonts w:cs="Times New Roman"/>
                  <w:bCs/>
                  <w:color w:val="000000" w:themeColor="text1"/>
                  <w:kern w:val="0"/>
                  <w:sz w:val="18"/>
                  <w:szCs w:val="18"/>
                </w:rPr>
                <w:delText>include</w:delText>
              </w:r>
              <w:r w:rsidDel="008C54B0">
                <w:rPr>
                  <w:rFonts w:cs="Times New Roman" w:hint="eastAsia"/>
                  <w:bCs/>
                  <w:color w:val="000000" w:themeColor="text1"/>
                  <w:kern w:val="0"/>
                  <w:sz w:val="18"/>
                  <w:szCs w:val="18"/>
                </w:rPr>
                <w:delText xml:space="preserve"> </w:delText>
              </w:r>
            </w:del>
            <w:ins w:id="30" w:author="Chuan-Peng Hu" w:date="2022-11-08T07:49:00Z">
              <w:r w:rsidR="008C54B0">
                <w:rPr>
                  <w:rFonts w:cs="Times New Roman"/>
                  <w:bCs/>
                  <w:color w:val="000000" w:themeColor="text1"/>
                  <w:kern w:val="0"/>
                  <w:sz w:val="18"/>
                  <w:szCs w:val="18"/>
                </w:rPr>
                <w:t>are from</w:t>
              </w:r>
              <w:r w:rsidR="008C54B0">
                <w:rPr>
                  <w:rFonts w:cs="Times New Roman" w:hint="eastAsia"/>
                  <w:bCs/>
                  <w:color w:val="000000" w:themeColor="text1"/>
                  <w:kern w:val="0"/>
                  <w:sz w:val="18"/>
                  <w:szCs w:val="18"/>
                </w:rPr>
                <w:t xml:space="preserve"> </w:t>
              </w:r>
            </w:ins>
            <w:r>
              <w:rPr>
                <w:rFonts w:cs="Times New Roman"/>
                <w:bCs/>
                <w:color w:val="000000" w:themeColor="text1"/>
                <w:kern w:val="0"/>
                <w:sz w:val="18"/>
                <w:szCs w:val="18"/>
              </w:rPr>
              <w:t>66 articles (7</w:t>
            </w:r>
            <w:r>
              <w:rPr>
                <w:rFonts w:cs="Times New Roman" w:hint="eastAsia"/>
                <w:bCs/>
                <w:color w:val="000000" w:themeColor="text1"/>
                <w:kern w:val="0"/>
                <w:sz w:val="18"/>
                <w:szCs w:val="18"/>
              </w:rPr>
              <w:t>2</w:t>
            </w:r>
            <w:r>
              <w:rPr>
                <w:rFonts w:cs="Times New Roman"/>
                <w:bCs/>
                <w:color w:val="000000" w:themeColor="text1"/>
                <w:kern w:val="0"/>
                <w:sz w:val="18"/>
                <w:szCs w:val="18"/>
              </w:rPr>
              <w:t xml:space="preserve"> experiments and </w:t>
            </w:r>
            <w:r>
              <w:rPr>
                <w:rFonts w:cs="Times New Roman" w:hint="eastAsia"/>
                <w:bCs/>
                <w:color w:val="000000" w:themeColor="text1"/>
                <w:kern w:val="0"/>
                <w:sz w:val="18"/>
                <w:szCs w:val="18"/>
              </w:rPr>
              <w:t>2056</w:t>
            </w:r>
            <w:r>
              <w:rPr>
                <w:rFonts w:cs="Times New Roman"/>
                <w:bCs/>
                <w:color w:val="000000" w:themeColor="text1"/>
                <w:kern w:val="0"/>
                <w:sz w:val="18"/>
                <w:szCs w:val="18"/>
              </w:rPr>
              <w:t xml:space="preserve"> human participants). “Self_Ref_Article_Info.csv”</w:t>
            </w:r>
            <w:r>
              <w:rPr>
                <w:rFonts w:cs="Times New Roman" w:hint="eastAsia"/>
                <w:bCs/>
                <w:color w:val="000000" w:themeColor="text1"/>
                <w:kern w:val="0"/>
                <w:sz w:val="18"/>
                <w:szCs w:val="18"/>
              </w:rPr>
              <w:t xml:space="preserve"> </w:t>
            </w:r>
            <w:r>
              <w:rPr>
                <w:rFonts w:cs="Times New Roman"/>
                <w:bCs/>
                <w:color w:val="000000" w:themeColor="text1"/>
                <w:kern w:val="0"/>
                <w:sz w:val="18"/>
                <w:szCs w:val="18"/>
              </w:rPr>
              <w:t>(Chinese version “</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文章信息</w:t>
            </w:r>
            <w:r>
              <w:rPr>
                <w:rFonts w:cs="Times New Roman" w:hint="eastAsia"/>
                <w:bCs/>
                <w:color w:val="000000" w:themeColor="text1"/>
                <w:kern w:val="0"/>
                <w:sz w:val="18"/>
                <w:szCs w:val="18"/>
              </w:rPr>
              <w:t>.</w:t>
            </w:r>
            <w:r>
              <w:rPr>
                <w:rFonts w:cs="Times New Roman"/>
                <w:bCs/>
                <w:color w:val="000000" w:themeColor="text1"/>
                <w:kern w:val="0"/>
                <w:sz w:val="18"/>
                <w:szCs w:val="18"/>
              </w:rPr>
              <w:t>csv”) contains</w:t>
            </w:r>
            <w:r>
              <w:rPr>
                <w:rFonts w:cs="Times New Roman" w:hint="eastAsia"/>
                <w:bCs/>
                <w:color w:val="000000" w:themeColor="text1"/>
                <w:kern w:val="0"/>
                <w:sz w:val="18"/>
                <w:szCs w:val="18"/>
              </w:rPr>
              <w:t xml:space="preserve"> </w:t>
            </w:r>
            <w:r>
              <w:rPr>
                <w:rFonts w:cs="Times New Roman"/>
                <w:bCs/>
                <w:color w:val="000000" w:themeColor="text1"/>
                <w:kern w:val="0"/>
                <w:sz w:val="18"/>
                <w:szCs w:val="18"/>
              </w:rPr>
              <w:t>articles</w:t>
            </w:r>
            <w:proofErr w:type="gramStart"/>
            <w:r>
              <w:rPr>
                <w:rFonts w:cs="Times New Roman"/>
                <w:bCs/>
                <w:color w:val="000000" w:themeColor="text1"/>
                <w:kern w:val="0"/>
                <w:sz w:val="18"/>
                <w:szCs w:val="18"/>
              </w:rPr>
              <w:t>’</w:t>
            </w:r>
            <w:proofErr w:type="gramEnd"/>
            <w:r>
              <w:rPr>
                <w:rFonts w:cs="Times New Roman"/>
                <w:bCs/>
                <w:color w:val="000000" w:themeColor="text1"/>
                <w:kern w:val="0"/>
                <w:sz w:val="18"/>
                <w:szCs w:val="18"/>
              </w:rPr>
              <w:t xml:space="preserve"> information, including author, </w:t>
            </w:r>
            <w:r>
              <w:rPr>
                <w:rFonts w:cs="Times New Roman" w:hint="eastAsia"/>
                <w:bCs/>
                <w:color w:val="000000" w:themeColor="text1"/>
                <w:kern w:val="0"/>
                <w:sz w:val="18"/>
                <w:szCs w:val="18"/>
              </w:rPr>
              <w:t xml:space="preserve">year of </w:t>
            </w:r>
            <w:r>
              <w:rPr>
                <w:rFonts w:cs="Times New Roman"/>
                <w:bCs/>
                <w:color w:val="000000" w:themeColor="text1"/>
                <w:kern w:val="0"/>
                <w:sz w:val="18"/>
                <w:szCs w:val="18"/>
              </w:rPr>
              <w:t xml:space="preserve">publication, journal, sample size </w:t>
            </w:r>
            <w:proofErr w:type="spellStart"/>
            <w:r>
              <w:rPr>
                <w:rFonts w:cs="Times New Roman"/>
                <w:bCs/>
                <w:color w:val="000000" w:themeColor="text1"/>
                <w:kern w:val="0"/>
                <w:sz w:val="18"/>
                <w:szCs w:val="18"/>
              </w:rPr>
              <w:t>etc</w:t>
            </w:r>
            <w:proofErr w:type="spellEnd"/>
            <w:r>
              <w:rPr>
                <w:rFonts w:cs="Times New Roman"/>
                <w:bCs/>
                <w:color w:val="000000" w:themeColor="text1"/>
                <w:kern w:val="0"/>
                <w:sz w:val="18"/>
                <w:szCs w:val="18"/>
              </w:rPr>
              <w:t>; “</w:t>
            </w:r>
            <w:r>
              <w:rPr>
                <w:rFonts w:cs="Times New Roman" w:hint="eastAsia"/>
                <w:bCs/>
                <w:color w:val="000000" w:themeColor="text1"/>
                <w:kern w:val="0"/>
                <w:sz w:val="18"/>
                <w:szCs w:val="18"/>
              </w:rPr>
              <w:t>C</w:t>
            </w:r>
            <w:r>
              <w:rPr>
                <w:rFonts w:cs="Times New Roman"/>
                <w:bCs/>
                <w:color w:val="000000" w:themeColor="text1"/>
                <w:kern w:val="0"/>
                <w:sz w:val="18"/>
                <w:szCs w:val="18"/>
              </w:rPr>
              <w:t>odebook_Self_Ref_Article_Info.csv” (Chinese version “</w:t>
            </w:r>
            <w:r>
              <w:rPr>
                <w:rFonts w:cs="Times New Roman" w:hint="eastAsia"/>
                <w:bCs/>
                <w:color w:val="000000" w:themeColor="text1"/>
                <w:kern w:val="0"/>
                <w:sz w:val="18"/>
                <w:szCs w:val="18"/>
              </w:rPr>
              <w:t>手册</w:t>
            </w:r>
            <w:r>
              <w:rPr>
                <w:rFonts w:cs="Times New Roman"/>
                <w:bCs/>
                <w:color w:val="000000" w:themeColor="text1"/>
                <w:kern w:val="0"/>
                <w:sz w:val="18"/>
                <w:szCs w:val="18"/>
              </w:rPr>
              <w:t>_</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文章信息</w:t>
            </w:r>
            <w:r>
              <w:rPr>
                <w:rFonts w:cs="Times New Roman" w:hint="eastAsia"/>
                <w:bCs/>
                <w:color w:val="000000" w:themeColor="text1"/>
                <w:kern w:val="0"/>
                <w:sz w:val="18"/>
                <w:szCs w:val="18"/>
              </w:rPr>
              <w:t>.</w:t>
            </w:r>
            <w:r>
              <w:rPr>
                <w:rFonts w:cs="Times New Roman"/>
                <w:bCs/>
                <w:color w:val="000000" w:themeColor="text1"/>
                <w:kern w:val="0"/>
                <w:sz w:val="18"/>
                <w:szCs w:val="18"/>
              </w:rPr>
              <w:t>csv”) is its codebook. “Self_Ref_Operationalization.csv” (Chinese version “</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文章信息</w:t>
            </w:r>
            <w:r>
              <w:rPr>
                <w:rFonts w:cs="Times New Roman" w:hint="eastAsia"/>
                <w:bCs/>
                <w:color w:val="000000" w:themeColor="text1"/>
                <w:kern w:val="0"/>
                <w:sz w:val="18"/>
                <w:szCs w:val="18"/>
              </w:rPr>
              <w:t>.</w:t>
            </w:r>
            <w:r>
              <w:rPr>
                <w:rFonts w:cs="Times New Roman"/>
                <w:bCs/>
                <w:color w:val="000000" w:themeColor="text1"/>
                <w:kern w:val="0"/>
                <w:sz w:val="18"/>
                <w:szCs w:val="18"/>
              </w:rPr>
              <w:t xml:space="preserve">csv”) contains information of operationalizations of </w:t>
            </w:r>
            <w:r>
              <w:rPr>
                <w:rFonts w:cs="Times New Roman" w:hint="eastAsia"/>
                <w:bCs/>
                <w:color w:val="000000" w:themeColor="text1"/>
                <w:kern w:val="0"/>
                <w:sz w:val="18"/>
                <w:szCs w:val="18"/>
              </w:rPr>
              <w:t>s</w:t>
            </w:r>
            <w:r>
              <w:rPr>
                <w:rFonts w:cs="Times New Roman"/>
                <w:bCs/>
                <w:color w:val="000000" w:themeColor="text1"/>
                <w:kern w:val="0"/>
                <w:sz w:val="18"/>
                <w:szCs w:val="18"/>
              </w:rPr>
              <w:t xml:space="preserve">elf-reference, including stimuli, experimental designs, experimental task  </w:t>
            </w:r>
            <w:proofErr w:type="spellStart"/>
            <w:r>
              <w:rPr>
                <w:rFonts w:cs="Times New Roman"/>
                <w:bCs/>
                <w:color w:val="000000" w:themeColor="text1"/>
                <w:kern w:val="0"/>
                <w:sz w:val="18"/>
                <w:szCs w:val="18"/>
              </w:rPr>
              <w:t>etc</w:t>
            </w:r>
            <w:proofErr w:type="spellEnd"/>
            <w:r>
              <w:rPr>
                <w:rFonts w:cs="Times New Roman"/>
                <w:bCs/>
                <w:color w:val="000000" w:themeColor="text1"/>
                <w:kern w:val="0"/>
                <w:sz w:val="18"/>
                <w:szCs w:val="18"/>
              </w:rPr>
              <w:t>; “</w:t>
            </w:r>
            <w:r>
              <w:rPr>
                <w:rFonts w:cs="Times New Roman" w:hint="eastAsia"/>
                <w:bCs/>
                <w:color w:val="000000" w:themeColor="text1"/>
                <w:kern w:val="0"/>
                <w:sz w:val="18"/>
                <w:szCs w:val="18"/>
              </w:rPr>
              <w:t>C</w:t>
            </w:r>
            <w:r>
              <w:rPr>
                <w:rFonts w:cs="Times New Roman"/>
                <w:bCs/>
                <w:color w:val="000000" w:themeColor="text1"/>
                <w:kern w:val="0"/>
                <w:sz w:val="18"/>
                <w:szCs w:val="18"/>
              </w:rPr>
              <w:t xml:space="preserve">odebook_Self_Ref_Operationalization.csv” (Chinese version </w:t>
            </w:r>
            <w:r>
              <w:rPr>
                <w:rFonts w:cs="Times New Roman" w:hint="eastAsia"/>
                <w:bCs/>
                <w:color w:val="000000" w:themeColor="text1"/>
                <w:kern w:val="0"/>
                <w:sz w:val="18"/>
                <w:szCs w:val="18"/>
              </w:rPr>
              <w:t>“手册</w:t>
            </w:r>
            <w:r>
              <w:rPr>
                <w:rFonts w:cs="Times New Roman"/>
                <w:bCs/>
                <w:color w:val="000000" w:themeColor="text1"/>
                <w:kern w:val="0"/>
                <w:sz w:val="18"/>
                <w:szCs w:val="18"/>
              </w:rPr>
              <w:t>_</w:t>
            </w:r>
            <w:r>
              <w:rPr>
                <w:rFonts w:cs="Times New Roman" w:hint="eastAsia"/>
                <w:bCs/>
                <w:color w:val="000000" w:themeColor="text1"/>
                <w:kern w:val="0"/>
                <w:sz w:val="18"/>
                <w:szCs w:val="18"/>
              </w:rPr>
              <w:t>自我参照</w:t>
            </w:r>
            <w:r>
              <w:rPr>
                <w:rFonts w:cs="Times New Roman" w:hint="eastAsia"/>
                <w:bCs/>
                <w:color w:val="000000" w:themeColor="text1"/>
                <w:kern w:val="0"/>
                <w:sz w:val="18"/>
                <w:szCs w:val="18"/>
              </w:rPr>
              <w:t>_</w:t>
            </w:r>
            <w:r>
              <w:rPr>
                <w:rFonts w:cs="Times New Roman" w:hint="eastAsia"/>
                <w:bCs/>
                <w:color w:val="000000" w:themeColor="text1"/>
                <w:kern w:val="0"/>
                <w:sz w:val="18"/>
                <w:szCs w:val="18"/>
              </w:rPr>
              <w:t>操作化定义</w:t>
            </w:r>
            <w:r>
              <w:rPr>
                <w:rFonts w:cs="Times New Roman" w:hint="eastAsia"/>
                <w:bCs/>
                <w:color w:val="000000" w:themeColor="text1"/>
                <w:kern w:val="0"/>
                <w:sz w:val="18"/>
                <w:szCs w:val="18"/>
              </w:rPr>
              <w:t>.</w:t>
            </w:r>
            <w:r>
              <w:rPr>
                <w:rFonts w:cs="Times New Roman"/>
                <w:bCs/>
                <w:color w:val="000000" w:themeColor="text1"/>
                <w:kern w:val="0"/>
                <w:sz w:val="18"/>
                <w:szCs w:val="18"/>
              </w:rPr>
              <w:t>csv</w:t>
            </w:r>
            <w:r>
              <w:rPr>
                <w:rFonts w:cs="Times New Roman" w:hint="eastAsia"/>
                <w:bCs/>
                <w:color w:val="000000" w:themeColor="text1"/>
                <w:kern w:val="0"/>
                <w:sz w:val="18"/>
                <w:szCs w:val="18"/>
              </w:rPr>
              <w:t>”</w:t>
            </w:r>
            <w:r>
              <w:rPr>
                <w:rFonts w:cs="Times New Roman"/>
                <w:bCs/>
                <w:color w:val="000000" w:themeColor="text1"/>
                <w:kern w:val="0"/>
                <w:sz w:val="18"/>
                <w:szCs w:val="18"/>
              </w:rPr>
              <w:t>) is its codebook. The folder “</w:t>
            </w:r>
            <w:proofErr w:type="spellStart"/>
            <w:r>
              <w:rPr>
                <w:rFonts w:cs="Times New Roman"/>
                <w:bCs/>
                <w:color w:val="000000" w:themeColor="text1"/>
                <w:kern w:val="0"/>
                <w:sz w:val="18"/>
                <w:szCs w:val="18"/>
              </w:rPr>
              <w:t>Self_Ref_Foci_Raw</w:t>
            </w:r>
            <w:proofErr w:type="spellEnd"/>
            <w:r>
              <w:rPr>
                <w:rFonts w:cs="Times New Roman"/>
                <w:bCs/>
                <w:color w:val="000000" w:themeColor="text1"/>
                <w:kern w:val="0"/>
                <w:sz w:val="18"/>
                <w:szCs w:val="18"/>
              </w:rPr>
              <w:t xml:space="preserve">” contains </w:t>
            </w:r>
            <w:r>
              <w:rPr>
                <w:rFonts w:cs="Times New Roman" w:hint="eastAsia"/>
                <w:bCs/>
                <w:color w:val="000000" w:themeColor="text1"/>
                <w:kern w:val="0"/>
                <w:sz w:val="18"/>
                <w:szCs w:val="18"/>
              </w:rPr>
              <w:t>72</w:t>
            </w:r>
            <w:r>
              <w:rPr>
                <w:rFonts w:cs="Times New Roman"/>
                <w:bCs/>
                <w:color w:val="000000" w:themeColor="text1"/>
                <w:kern w:val="0"/>
                <w:sz w:val="18"/>
                <w:szCs w:val="18"/>
              </w:rPr>
              <w:t xml:space="preserve"> TXT files, corresponding to coordinates data from </w:t>
            </w:r>
            <w:ins w:id="31" w:author="Chuan-Peng Hu" w:date="2022-11-08T07:51:00Z">
              <w:r w:rsidR="008C54B0">
                <w:rPr>
                  <w:rFonts w:cs="Times New Roman"/>
                  <w:bCs/>
                  <w:color w:val="000000" w:themeColor="text1"/>
                  <w:kern w:val="0"/>
                  <w:sz w:val="18"/>
                  <w:szCs w:val="18"/>
                </w:rPr>
                <w:t xml:space="preserve">72 experiments reported by </w:t>
              </w:r>
            </w:ins>
            <w:r>
              <w:rPr>
                <w:rFonts w:cs="Times New Roman"/>
                <w:bCs/>
                <w:color w:val="000000" w:themeColor="text1"/>
                <w:kern w:val="0"/>
                <w:sz w:val="18"/>
                <w:szCs w:val="18"/>
              </w:rPr>
              <w:t>66 articles. The folder “</w:t>
            </w:r>
            <w:proofErr w:type="spellStart"/>
            <w:r>
              <w:rPr>
                <w:rFonts w:cs="Times New Roman"/>
                <w:bCs/>
                <w:color w:val="000000" w:themeColor="text1"/>
                <w:kern w:val="0"/>
                <w:sz w:val="18"/>
                <w:szCs w:val="18"/>
              </w:rPr>
              <w:t>Suppl_Materials</w:t>
            </w:r>
            <w:proofErr w:type="spellEnd"/>
            <w:r>
              <w:rPr>
                <w:rFonts w:cs="Times New Roman"/>
                <w:bCs/>
                <w:color w:val="000000" w:themeColor="text1"/>
                <w:kern w:val="0"/>
                <w:sz w:val="18"/>
                <w:szCs w:val="18"/>
              </w:rPr>
              <w:t>” include</w:t>
            </w:r>
            <w:r>
              <w:rPr>
                <w:rFonts w:cs="Times New Roman" w:hint="eastAsia"/>
                <w:bCs/>
                <w:color w:val="000000" w:themeColor="text1"/>
                <w:kern w:val="0"/>
                <w:sz w:val="18"/>
                <w:szCs w:val="18"/>
              </w:rPr>
              <w:t>s</w:t>
            </w:r>
            <w:r>
              <w:rPr>
                <w:rFonts w:cs="Times New Roman"/>
                <w:bCs/>
                <w:color w:val="000000" w:themeColor="text1"/>
                <w:kern w:val="0"/>
                <w:sz w:val="18"/>
                <w:szCs w:val="18"/>
              </w:rPr>
              <w:t xml:space="preserve"> supplementary materials for the current paper</w:t>
            </w:r>
            <w:r>
              <w:rPr>
                <w:rFonts w:cs="Times New Roman" w:hint="eastAsia"/>
                <w:bCs/>
                <w:color w:val="000000" w:themeColor="text1"/>
                <w:kern w:val="0"/>
                <w:sz w:val="18"/>
                <w:szCs w:val="18"/>
              </w:rPr>
              <w:t>.</w:t>
            </w:r>
          </w:p>
        </w:tc>
      </w:tr>
    </w:tbl>
    <w:p w14:paraId="2B598604" w14:textId="77777777" w:rsidR="00264165" w:rsidRDefault="00000000">
      <w:pPr>
        <w:pStyle w:val="2"/>
        <w:rPr>
          <w:color w:val="000000" w:themeColor="text1"/>
        </w:rPr>
      </w:pPr>
      <w:r>
        <w:rPr>
          <w:color w:val="000000" w:themeColor="text1"/>
        </w:rPr>
        <w:br w:type="page"/>
      </w:r>
    </w:p>
    <w:p w14:paraId="24771BE6" w14:textId="77777777" w:rsidR="00264165" w:rsidRDefault="00000000">
      <w:pPr>
        <w:pStyle w:val="2"/>
        <w:rPr>
          <w:color w:val="000000" w:themeColor="text1"/>
        </w:rPr>
      </w:pPr>
      <w:commentRangeStart w:id="32"/>
      <w:r>
        <w:rPr>
          <w:color w:val="000000" w:themeColor="text1"/>
        </w:rPr>
        <w:lastRenderedPageBreak/>
        <w:t>引</w:t>
      </w:r>
      <w:r>
        <w:rPr>
          <w:rFonts w:hint="eastAsia"/>
          <w:color w:val="000000" w:themeColor="text1"/>
        </w:rPr>
        <w:t xml:space="preserve"> </w:t>
      </w:r>
      <w:r>
        <w:rPr>
          <w:color w:val="000000" w:themeColor="text1"/>
        </w:rPr>
        <w:t xml:space="preserve"> </w:t>
      </w:r>
      <w:r>
        <w:rPr>
          <w:color w:val="000000" w:themeColor="text1"/>
        </w:rPr>
        <w:t>言</w:t>
      </w:r>
      <w:commentRangeEnd w:id="32"/>
      <w:r>
        <w:rPr>
          <w:rStyle w:val="af2"/>
          <w:rFonts w:cs="宋体"/>
          <w:b w:val="0"/>
          <w:bCs w:val="0"/>
          <w:color w:val="000000" w:themeColor="text1"/>
        </w:rPr>
        <w:commentReference w:id="32"/>
      </w:r>
    </w:p>
    <w:p w14:paraId="351947A2" w14:textId="77777777" w:rsidR="00264165" w:rsidRDefault="00000000">
      <w:pPr>
        <w:ind w:firstLineChars="200" w:firstLine="420"/>
        <w:rPr>
          <w:rFonts w:hAnsi="华文楷体"/>
          <w:color w:val="000000" w:themeColor="text1"/>
        </w:rPr>
      </w:pPr>
      <w:bookmarkStart w:id="33" w:name="_Hlk114837179"/>
      <w:r>
        <w:rPr>
          <w:rFonts w:cs="Times New Roman"/>
          <w:color w:val="000000" w:themeColor="text1"/>
        </w:rPr>
        <w:t>自我参照（</w:t>
      </w:r>
      <w:r>
        <w:rPr>
          <w:rFonts w:eastAsia="华文楷体" w:cs="Times New Roman" w:hint="eastAsia"/>
          <w:color w:val="000000" w:themeColor="text1"/>
          <w:szCs w:val="21"/>
        </w:rPr>
        <w:t>self</w:t>
      </w:r>
      <w:r>
        <w:rPr>
          <w:rFonts w:eastAsia="华文楷体" w:cs="Times New Roman"/>
          <w:color w:val="000000" w:themeColor="text1"/>
          <w:szCs w:val="21"/>
        </w:rPr>
        <w:t>-</w:t>
      </w:r>
      <w:r>
        <w:rPr>
          <w:rFonts w:eastAsia="华文楷体" w:cs="Times New Roman" w:hint="eastAsia"/>
          <w:color w:val="000000" w:themeColor="text1"/>
          <w:szCs w:val="21"/>
        </w:rPr>
        <w:t>reference</w:t>
      </w:r>
      <w:r>
        <w:rPr>
          <w:rFonts w:cs="Times New Roman"/>
          <w:color w:val="000000" w:themeColor="text1"/>
        </w:rPr>
        <w:t xml:space="preserve"> </w:t>
      </w:r>
      <w:r>
        <w:rPr>
          <w:rFonts w:cs="Times New Roman" w:hint="eastAsia"/>
          <w:color w:val="000000" w:themeColor="text1"/>
        </w:rPr>
        <w:t>，</w:t>
      </w:r>
      <w:r>
        <w:rPr>
          <w:rFonts w:asciiTheme="majorEastAsia" w:eastAsiaTheme="majorEastAsia" w:hAnsiTheme="majorEastAsia" w:cs="Times New Roman" w:hint="eastAsia"/>
          <w:color w:val="000000" w:themeColor="text1"/>
          <w:szCs w:val="21"/>
        </w:rPr>
        <w:t>或自我参照加工</w:t>
      </w:r>
      <w:r>
        <w:rPr>
          <w:rFonts w:cs="Times New Roman"/>
          <w:color w:val="000000" w:themeColor="text1"/>
        </w:rPr>
        <w:t>）</w:t>
      </w:r>
      <w:r>
        <w:rPr>
          <w:rFonts w:cs="Times New Roman" w:hint="eastAsia"/>
          <w:color w:val="000000" w:themeColor="text1"/>
        </w:rPr>
        <w:t>是认知科学与认知神经科学中常用的概念，通常</w:t>
      </w:r>
      <w:r>
        <w:rPr>
          <w:rFonts w:cs="Times New Roman"/>
          <w:color w:val="000000" w:themeColor="text1"/>
        </w:rPr>
        <w:t>指</w:t>
      </w:r>
      <w:r>
        <w:rPr>
          <w:rFonts w:cs="Times New Roman" w:hint="eastAsia"/>
          <w:color w:val="000000" w:themeColor="text1"/>
        </w:rPr>
        <w:t>人们</w:t>
      </w:r>
      <w:r>
        <w:rPr>
          <w:rFonts w:cs="Times New Roman"/>
          <w:color w:val="000000" w:themeColor="text1"/>
        </w:rPr>
        <w:t>处理与自我相关的信息</w:t>
      </w:r>
      <w:r>
        <w:rPr>
          <w:rFonts w:cs="Times New Roman" w:hint="eastAsia"/>
          <w:color w:val="000000" w:themeColor="text1"/>
        </w:rPr>
        <w:t>时</w:t>
      </w:r>
      <w:r>
        <w:rPr>
          <w:rFonts w:cs="Times New Roman"/>
          <w:color w:val="000000" w:themeColor="text1"/>
        </w:rPr>
        <w:t>的认知过程</w:t>
      </w:r>
      <w:r>
        <w:rPr>
          <w:rFonts w:cs="Times New Roman"/>
          <w:color w:val="000000" w:themeColor="text1"/>
          <w:kern w:val="0"/>
          <w:szCs w:val="24"/>
          <w:vertAlign w:val="superscript"/>
        </w:rPr>
        <w:t>[1]</w:t>
      </w:r>
      <w:r>
        <w:rPr>
          <w:rFonts w:cs="Times New Roman"/>
          <w:color w:val="000000" w:themeColor="text1"/>
        </w:rPr>
        <w:t>。</w:t>
      </w:r>
      <w:r>
        <w:rPr>
          <w:rFonts w:cs="Times New Roman" w:hint="eastAsia"/>
          <w:color w:val="000000" w:themeColor="text1"/>
        </w:rPr>
        <w:t>先前研究发现，人类</w:t>
      </w:r>
      <w:r>
        <w:rPr>
          <w:rFonts w:cs="Times New Roman"/>
          <w:color w:val="000000" w:themeColor="text1"/>
        </w:rPr>
        <w:t>加工</w:t>
      </w:r>
      <w:r>
        <w:rPr>
          <w:rFonts w:cs="Times New Roman" w:hint="eastAsia"/>
          <w:color w:val="000000" w:themeColor="text1"/>
        </w:rPr>
        <w:t>与</w:t>
      </w:r>
      <w:r>
        <w:rPr>
          <w:rFonts w:cs="Times New Roman"/>
          <w:color w:val="000000" w:themeColor="text1"/>
        </w:rPr>
        <w:t>自我相关信息</w:t>
      </w:r>
      <w:r>
        <w:rPr>
          <w:rFonts w:cs="Times New Roman" w:hint="eastAsia"/>
          <w:color w:val="000000" w:themeColor="text1"/>
        </w:rPr>
        <w:t>时，</w:t>
      </w:r>
      <w:r>
        <w:rPr>
          <w:rFonts w:cs="Times New Roman"/>
          <w:color w:val="000000" w:themeColor="text1"/>
        </w:rPr>
        <w:t>腹内侧前额叶皮质</w:t>
      </w:r>
      <w:r>
        <w:rPr>
          <w:rFonts w:cs="Times New Roman"/>
          <w:color w:val="000000" w:themeColor="text1"/>
        </w:rPr>
        <w:t xml:space="preserve">(ventromedial prefrontal cortex, </w:t>
      </w:r>
      <w:proofErr w:type="spellStart"/>
      <w:r>
        <w:rPr>
          <w:rFonts w:cs="Times New Roman"/>
          <w:color w:val="000000" w:themeColor="text1"/>
        </w:rPr>
        <w:t>vmPFC</w:t>
      </w:r>
      <w:proofErr w:type="spellEnd"/>
      <w:r>
        <w:rPr>
          <w:rFonts w:cs="Times New Roman"/>
          <w:color w:val="000000" w:themeColor="text1"/>
        </w:rPr>
        <w:t>)</w:t>
      </w:r>
      <w:r>
        <w:rPr>
          <w:rFonts w:cs="Times New Roman"/>
          <w:color w:val="000000" w:themeColor="text1"/>
        </w:rPr>
        <w:t>和后扣带皮层（</w:t>
      </w:r>
      <w:r>
        <w:rPr>
          <w:rFonts w:cs="Times New Roman"/>
          <w:color w:val="000000" w:themeColor="text1"/>
        </w:rPr>
        <w:t>posterior cingulate cortex, PCC</w:t>
      </w:r>
      <w:r>
        <w:rPr>
          <w:rFonts w:cs="Times New Roman"/>
          <w:color w:val="000000" w:themeColor="text1"/>
        </w:rPr>
        <w:t>）等脑区</w:t>
      </w:r>
      <w:r>
        <w:rPr>
          <w:rFonts w:cs="Times New Roman" w:hint="eastAsia"/>
          <w:color w:val="000000" w:themeColor="text1"/>
        </w:rPr>
        <w:t>会特异性地</w:t>
      </w:r>
      <w:r>
        <w:rPr>
          <w:rFonts w:cs="Times New Roman"/>
          <w:color w:val="000000" w:themeColor="text1"/>
        </w:rPr>
        <w:t>激</w:t>
      </w:r>
      <w:r>
        <w:rPr>
          <w:rFonts w:hint="eastAsia"/>
          <w:color w:val="000000" w:themeColor="text1"/>
        </w:rPr>
        <w:t>活</w:t>
      </w:r>
      <w:r>
        <w:rPr>
          <w:rFonts w:cs="Times New Roman"/>
          <w:color w:val="000000" w:themeColor="text1"/>
          <w:kern w:val="0"/>
          <w:szCs w:val="24"/>
          <w:vertAlign w:val="superscript"/>
        </w:rPr>
        <w:t>[4,5]</w:t>
      </w:r>
      <w:r>
        <w:rPr>
          <w:rFonts w:cs="Times New Roman"/>
          <w:color w:val="000000" w:themeColor="text1"/>
        </w:rPr>
        <w:t>。</w:t>
      </w:r>
      <w:r>
        <w:rPr>
          <w:rFonts w:cs="Times New Roman" w:hint="eastAsia"/>
          <w:color w:val="000000" w:themeColor="text1"/>
          <w:kern w:val="0"/>
          <w:szCs w:val="24"/>
          <w:lang w:val="de-DE"/>
        </w:rPr>
        <w:t>自我参照被认为是大脑</w:t>
      </w:r>
      <w:r>
        <w:rPr>
          <w:rFonts w:cs="Times New Roman"/>
          <w:color w:val="000000" w:themeColor="text1"/>
        </w:rPr>
        <w:t>默认网络（</w:t>
      </w:r>
      <w:r>
        <w:rPr>
          <w:rFonts w:cs="Times New Roman"/>
          <w:color w:val="000000" w:themeColor="text1"/>
        </w:rPr>
        <w:t>default model network, DMN</w:t>
      </w:r>
      <w:r>
        <w:rPr>
          <w:rFonts w:cs="Times New Roman"/>
          <w:color w:val="000000" w:themeColor="text1"/>
        </w:rPr>
        <w:t>）</w:t>
      </w:r>
      <w:r>
        <w:rPr>
          <w:rFonts w:cs="Times New Roman" w:hint="eastAsia"/>
          <w:color w:val="000000" w:themeColor="text1"/>
        </w:rPr>
        <w:t>的重要功能</w:t>
      </w:r>
      <w:r>
        <w:rPr>
          <w:rFonts w:cs="Times New Roman"/>
          <w:color w:val="000000" w:themeColor="text1"/>
          <w:kern w:val="0"/>
          <w:szCs w:val="24"/>
          <w:vertAlign w:val="superscript"/>
        </w:rPr>
        <w:t>[6</w:t>
      </w:r>
      <w:r>
        <w:rPr>
          <w:rFonts w:cs="Times New Roman" w:hint="eastAsia"/>
          <w:color w:val="000000" w:themeColor="text1"/>
          <w:kern w:val="0"/>
          <w:szCs w:val="24"/>
          <w:vertAlign w:val="superscript"/>
        </w:rPr>
        <w:t>,</w:t>
      </w:r>
      <w:r>
        <w:rPr>
          <w:rFonts w:cs="Times New Roman"/>
          <w:color w:val="000000" w:themeColor="text1"/>
          <w:kern w:val="0"/>
          <w:szCs w:val="24"/>
          <w:vertAlign w:val="superscript"/>
        </w:rPr>
        <w:t>7]</w:t>
      </w:r>
      <w:r>
        <w:rPr>
          <w:rFonts w:cs="Times New Roman"/>
          <w:color w:val="000000" w:themeColor="text1"/>
        </w:rPr>
        <w:t>。</w:t>
      </w:r>
      <w:r>
        <w:rPr>
          <w:rFonts w:cs="Times New Roman" w:hint="eastAsia"/>
          <w:color w:val="000000" w:themeColor="text1"/>
        </w:rPr>
        <w:t>精神疾病领域的神经成像研究也指出，</w:t>
      </w:r>
      <w:r>
        <w:rPr>
          <w:rFonts w:hint="eastAsia"/>
          <w:color w:val="000000" w:themeColor="text1"/>
        </w:rPr>
        <w:t>自我参照相关脑区的功能异常与多种精神疾病相关，</w:t>
      </w:r>
      <w:r>
        <w:rPr>
          <w:rFonts w:cs="Times New Roman"/>
          <w:color w:val="000000" w:themeColor="text1"/>
        </w:rPr>
        <w:t>如抑郁症</w:t>
      </w:r>
      <w:r>
        <w:rPr>
          <w:rFonts w:cs="Times New Roman"/>
          <w:color w:val="000000" w:themeColor="text1"/>
          <w:kern w:val="0"/>
          <w:szCs w:val="24"/>
          <w:vertAlign w:val="superscript"/>
        </w:rPr>
        <w:t>[8]</w:t>
      </w:r>
      <w:r>
        <w:rPr>
          <w:rFonts w:cs="Times New Roman" w:hint="eastAsia"/>
          <w:color w:val="000000" w:themeColor="text1"/>
        </w:rPr>
        <w:t>、</w:t>
      </w:r>
      <w:r>
        <w:rPr>
          <w:rFonts w:cs="Times New Roman"/>
          <w:color w:val="000000" w:themeColor="text1"/>
        </w:rPr>
        <w:t>精神分裂症</w:t>
      </w:r>
      <w:r>
        <w:rPr>
          <w:rFonts w:cs="Times New Roman"/>
          <w:color w:val="000000" w:themeColor="text1"/>
          <w:kern w:val="0"/>
          <w:szCs w:val="24"/>
          <w:vertAlign w:val="superscript"/>
        </w:rPr>
        <w:t>[9]</w:t>
      </w:r>
      <w:r>
        <w:rPr>
          <w:rFonts w:cs="Times New Roman" w:hint="eastAsia"/>
          <w:color w:val="000000" w:themeColor="text1"/>
        </w:rPr>
        <w:t>、</w:t>
      </w:r>
      <w:r>
        <w:rPr>
          <w:rFonts w:cs="Times New Roman"/>
          <w:color w:val="000000" w:themeColor="text1"/>
        </w:rPr>
        <w:t>自闭症</w:t>
      </w:r>
      <w:r>
        <w:rPr>
          <w:rFonts w:cs="Times New Roman"/>
          <w:color w:val="000000" w:themeColor="text1"/>
          <w:kern w:val="0"/>
          <w:szCs w:val="24"/>
          <w:vertAlign w:val="superscript"/>
        </w:rPr>
        <w:t>[10]</w:t>
      </w:r>
      <w:r>
        <w:rPr>
          <w:rFonts w:cs="Times New Roman" w:hint="eastAsia"/>
          <w:color w:val="000000" w:themeColor="text1"/>
        </w:rPr>
        <w:t>等。</w:t>
      </w:r>
      <w:r>
        <w:rPr>
          <w:rFonts w:hAnsi="华文楷体" w:hint="eastAsia"/>
          <w:color w:val="000000" w:themeColor="text1"/>
        </w:rPr>
        <w:t>因此，理解</w:t>
      </w:r>
      <w:r>
        <w:rPr>
          <w:rFonts w:hint="eastAsia"/>
          <w:color w:val="000000" w:themeColor="text1"/>
        </w:rPr>
        <w:t>自我参照的神经机制是认知神经科学的重要问题之一。</w:t>
      </w:r>
    </w:p>
    <w:p w14:paraId="25DDEB78" w14:textId="77777777" w:rsidR="00264165" w:rsidRDefault="00000000">
      <w:pPr>
        <w:ind w:firstLineChars="200" w:firstLine="420"/>
        <w:rPr>
          <w:color w:val="000000" w:themeColor="text1"/>
        </w:rPr>
      </w:pPr>
      <w:r>
        <w:rPr>
          <w:rFonts w:hint="eastAsia"/>
          <w:color w:val="000000" w:themeColor="text1"/>
        </w:rPr>
        <w:t>值得注意的是，自我参照的神经成像结果受到实验中操作的影响。例如，将自我与亲密他人相比，自我相关信息在右侧前额叶皮层（</w:t>
      </w:r>
      <w:r>
        <w:rPr>
          <w:color w:val="000000" w:themeColor="text1"/>
        </w:rPr>
        <w:t xml:space="preserve">right lateral </w:t>
      </w:r>
      <w:r>
        <w:rPr>
          <w:rFonts w:cs="Times New Roman"/>
          <w:color w:val="000000" w:themeColor="text1"/>
        </w:rPr>
        <w:t xml:space="preserve">prefrontal cortex, </w:t>
      </w:r>
      <w:proofErr w:type="spellStart"/>
      <w:r>
        <w:rPr>
          <w:rFonts w:cs="Times New Roman"/>
          <w:color w:val="000000" w:themeColor="text1"/>
        </w:rPr>
        <w:t>rLPFC</w:t>
      </w:r>
      <w:proofErr w:type="spellEnd"/>
      <w:r>
        <w:rPr>
          <w:rFonts w:hint="eastAsia"/>
          <w:color w:val="000000" w:themeColor="text1"/>
        </w:rPr>
        <w:t>）激活更强；将自我与非亲密他人相比，则在内侧前额叶皮层（</w:t>
      </w:r>
      <w:r>
        <w:rPr>
          <w:color w:val="000000" w:themeColor="text1"/>
        </w:rPr>
        <w:t>medial prefrontal cortex, MPFC</w:t>
      </w:r>
      <w:r>
        <w:rPr>
          <w:rFonts w:hint="eastAsia"/>
          <w:color w:val="000000" w:themeColor="text1"/>
        </w:rPr>
        <w:t>）激活更强</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1</w:t>
      </w:r>
      <w:r>
        <w:rPr>
          <w:rFonts w:cs="Times New Roman"/>
          <w:color w:val="000000" w:themeColor="text1"/>
          <w:kern w:val="0"/>
          <w:szCs w:val="24"/>
          <w:vertAlign w:val="superscript"/>
        </w:rPr>
        <w:t>]</w:t>
      </w:r>
      <w:r>
        <w:rPr>
          <w:rFonts w:hint="eastAsia"/>
          <w:color w:val="000000" w:themeColor="text1"/>
        </w:rPr>
        <w:t>。信息的内容也可能会影响到自我参照所激活的脑区：身体自我信息的处理与右半球的外侧脑区密切相关，而心理自我信息的处理主要激活皮质中线结构</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2</w:t>
      </w:r>
      <w:r>
        <w:rPr>
          <w:rFonts w:cs="Times New Roman"/>
          <w:color w:val="000000" w:themeColor="text1"/>
          <w:kern w:val="0"/>
          <w:szCs w:val="24"/>
          <w:vertAlign w:val="superscript"/>
        </w:rPr>
        <w:t>]</w:t>
      </w:r>
      <w:r>
        <w:rPr>
          <w:rFonts w:hint="eastAsia"/>
          <w:color w:val="000000" w:themeColor="text1"/>
        </w:rPr>
        <w:t>。自我相关信息呈现的感觉通道也会对自我参照加工的激活脑区产生影响：自我信息使用声音呈现时，后楔前叶（</w:t>
      </w:r>
      <w:r>
        <w:rPr>
          <w:color w:val="000000" w:themeColor="text1"/>
        </w:rPr>
        <w:t>posterior precuneus</w:t>
      </w:r>
      <w:r>
        <w:rPr>
          <w:rFonts w:hint="eastAsia"/>
          <w:color w:val="000000" w:themeColor="text1"/>
        </w:rPr>
        <w:t xml:space="preserve"> cortex</w:t>
      </w:r>
      <w:r>
        <w:rPr>
          <w:color w:val="000000" w:themeColor="text1"/>
        </w:rPr>
        <w:t>, PCC</w:t>
      </w:r>
      <w:r>
        <w:rPr>
          <w:rFonts w:hint="eastAsia"/>
          <w:color w:val="000000" w:themeColor="text1"/>
        </w:rPr>
        <w:t>）更多地被激活</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3</w:t>
      </w:r>
      <w:r>
        <w:rPr>
          <w:rFonts w:cs="Times New Roman"/>
          <w:color w:val="000000" w:themeColor="text1"/>
          <w:kern w:val="0"/>
          <w:szCs w:val="24"/>
          <w:vertAlign w:val="superscript"/>
        </w:rPr>
        <w:t>]</w:t>
      </w:r>
      <w:r>
        <w:rPr>
          <w:rFonts w:hint="eastAsia"/>
          <w:color w:val="000000" w:themeColor="text1"/>
        </w:rPr>
        <w:t>；若信息使用视觉方式呈现，则背外侧前额叶（</w:t>
      </w:r>
      <w:r>
        <w:rPr>
          <w:color w:val="000000" w:themeColor="text1"/>
        </w:rPr>
        <w:t>dorsolateral prefrontal</w:t>
      </w:r>
      <w:r>
        <w:rPr>
          <w:rFonts w:hint="eastAsia"/>
          <w:color w:val="000000" w:themeColor="text1"/>
        </w:rPr>
        <w:t xml:space="preserve"> cortex</w:t>
      </w:r>
      <w:r>
        <w:rPr>
          <w:color w:val="000000" w:themeColor="text1"/>
        </w:rPr>
        <w:t>, DLPFC</w:t>
      </w:r>
      <w:r>
        <w:rPr>
          <w:rFonts w:hint="eastAsia"/>
          <w:color w:val="000000" w:themeColor="text1"/>
        </w:rPr>
        <w:t>）与海马旁回后部（</w:t>
      </w:r>
      <w:r>
        <w:rPr>
          <w:color w:val="000000" w:themeColor="text1"/>
        </w:rPr>
        <w:t xml:space="preserve">posterior </w:t>
      </w:r>
      <w:proofErr w:type="spellStart"/>
      <w:r>
        <w:rPr>
          <w:color w:val="000000" w:themeColor="text1"/>
        </w:rPr>
        <w:t>parahippocampal</w:t>
      </w:r>
      <w:proofErr w:type="spellEnd"/>
      <w:r>
        <w:rPr>
          <w:color w:val="000000" w:themeColor="text1"/>
        </w:rPr>
        <w:t xml:space="preserve"> gyrus</w:t>
      </w:r>
      <w:r>
        <w:rPr>
          <w:rFonts w:hint="eastAsia"/>
          <w:color w:val="000000" w:themeColor="text1"/>
        </w:rPr>
        <w:t>）激活程度更高</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4</w:t>
      </w:r>
      <w:r>
        <w:rPr>
          <w:rFonts w:cs="Times New Roman"/>
          <w:color w:val="000000" w:themeColor="text1"/>
          <w:kern w:val="0"/>
          <w:szCs w:val="24"/>
          <w:vertAlign w:val="superscript"/>
        </w:rPr>
        <w:t>]</w:t>
      </w:r>
      <w:r>
        <w:rPr>
          <w:rFonts w:hint="eastAsia"/>
          <w:color w:val="000000" w:themeColor="text1"/>
        </w:rPr>
        <w:t>。此外，朱滢等发现，亲密他人参照与自我参照所激活大脑区域受到被试文化背景的调节</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5</w:t>
      </w:r>
      <w:r>
        <w:rPr>
          <w:rFonts w:cs="Times New Roman"/>
          <w:color w:val="000000" w:themeColor="text1"/>
          <w:kern w:val="0"/>
          <w:szCs w:val="24"/>
          <w:vertAlign w:val="superscript"/>
        </w:rPr>
        <w:t>]</w:t>
      </w:r>
      <w:r>
        <w:rPr>
          <w:rFonts w:hint="eastAsia"/>
          <w:color w:val="000000" w:themeColor="text1"/>
        </w:rPr>
        <w:t>。</w:t>
      </w:r>
    </w:p>
    <w:p w14:paraId="4D9F175C" w14:textId="707F2023" w:rsidR="00264165" w:rsidRDefault="00000000">
      <w:pPr>
        <w:ind w:firstLineChars="200" w:firstLine="420"/>
        <w:rPr>
          <w:rFonts w:cs="Times New Roman"/>
          <w:color w:val="000000" w:themeColor="text1"/>
        </w:rPr>
      </w:pPr>
      <w:r>
        <w:rPr>
          <w:rFonts w:hint="eastAsia"/>
          <w:color w:val="000000" w:themeColor="text1"/>
        </w:rPr>
        <w:t>上述研究指向</w:t>
      </w:r>
      <w:r>
        <w:rPr>
          <w:rFonts w:cs="Times New Roman" w:hint="eastAsia"/>
          <w:color w:val="000000" w:themeColor="text1"/>
        </w:rPr>
        <w:t>“自我参照”这一概念的本体论承诺问题，即这一概念是否代表某一客观存在的实体</w:t>
      </w:r>
      <w:r>
        <w:rPr>
          <w:rFonts w:cs="Times New Roman" w:hint="eastAsia"/>
          <w:color w:val="000000" w:themeColor="text1"/>
        </w:rPr>
        <w:t>(</w:t>
      </w:r>
      <w:r>
        <w:rPr>
          <w:rFonts w:cs="Times New Roman"/>
          <w:color w:val="000000" w:themeColor="text1"/>
        </w:rPr>
        <w:t>entity)</w:t>
      </w:r>
      <w:r>
        <w:rPr>
          <w:rFonts w:cs="Times New Roman" w:hint="eastAsia"/>
          <w:color w:val="000000" w:themeColor="text1"/>
        </w:rPr>
        <w:t>，如某一特定的心理加工过程或者某一特定的大脑活动模式。从已有的认知本体论研究结果来看，当前认知科学与认知神经科学中普遍缺乏对概念的严格审视，同一概念的操作化定义在不同研究中的差异较大</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6</w:t>
      </w:r>
      <w:r>
        <w:rPr>
          <w:rFonts w:cs="Times New Roman"/>
          <w:color w:val="000000" w:themeColor="text1"/>
          <w:kern w:val="0"/>
          <w:szCs w:val="24"/>
          <w:vertAlign w:val="superscript"/>
        </w:rPr>
        <w:t>]</w:t>
      </w:r>
      <w:r>
        <w:rPr>
          <w:rFonts w:cs="Times New Roman" w:hint="eastAsia"/>
          <w:color w:val="000000" w:themeColor="text1"/>
        </w:rPr>
        <w:t>。</w:t>
      </w:r>
      <w:r>
        <w:rPr>
          <w:rFonts w:hint="eastAsia"/>
          <w:color w:val="000000" w:themeColor="text1"/>
        </w:rPr>
        <w:t>同一概念在操作化定义上的不一致可能会危害测量的效度（</w:t>
      </w:r>
      <w:r>
        <w:rPr>
          <w:color w:val="000000" w:themeColor="text1"/>
        </w:rPr>
        <w:t>validity</w:t>
      </w:r>
      <w:r>
        <w:rPr>
          <w:color w:val="000000" w:themeColor="text1"/>
        </w:rPr>
        <w:t>）</w:t>
      </w:r>
      <w:r>
        <w:rPr>
          <w:rFonts w:hint="eastAsia"/>
          <w:color w:val="000000" w:themeColor="text1"/>
        </w:rPr>
        <w:t>，也</w:t>
      </w:r>
      <w:r>
        <w:rPr>
          <w:rFonts w:cs="Times New Roman" w:hint="eastAsia"/>
          <w:color w:val="000000" w:themeColor="text1"/>
        </w:rPr>
        <w:t>可能是心理科学与认知神经科学中可重复性问题的</w:t>
      </w:r>
      <w:r>
        <w:rPr>
          <w:rFonts w:cs="Times New Roman"/>
          <w:color w:val="000000" w:themeColor="text1"/>
          <w:kern w:val="0"/>
          <w:szCs w:val="24"/>
          <w:vertAlign w:val="superscript"/>
        </w:rPr>
        <w:t>[</w:t>
      </w:r>
      <w:r>
        <w:rPr>
          <w:rFonts w:cs="Times New Roman" w:hint="eastAsia"/>
          <w:color w:val="000000" w:themeColor="text1"/>
          <w:kern w:val="0"/>
          <w:szCs w:val="24"/>
          <w:vertAlign w:val="superscript"/>
        </w:rPr>
        <w:t>17</w:t>
      </w:r>
      <w:r>
        <w:rPr>
          <w:rFonts w:cs="Times New Roman"/>
          <w:color w:val="000000" w:themeColor="text1"/>
          <w:kern w:val="0"/>
          <w:szCs w:val="24"/>
          <w:vertAlign w:val="superscript"/>
        </w:rPr>
        <w:t>–</w:t>
      </w:r>
      <w:r>
        <w:rPr>
          <w:rFonts w:cs="Times New Roman" w:hint="eastAsia"/>
          <w:color w:val="000000" w:themeColor="text1"/>
          <w:kern w:val="0"/>
          <w:szCs w:val="24"/>
          <w:vertAlign w:val="superscript"/>
        </w:rPr>
        <w:t>19</w:t>
      </w:r>
      <w:r>
        <w:rPr>
          <w:rFonts w:cs="Times New Roman"/>
          <w:color w:val="000000" w:themeColor="text1"/>
          <w:kern w:val="0"/>
          <w:szCs w:val="24"/>
          <w:vertAlign w:val="superscript"/>
        </w:rPr>
        <w:t>]</w:t>
      </w:r>
      <w:r>
        <w:rPr>
          <w:rFonts w:cs="Times New Roman" w:hint="eastAsia"/>
          <w:color w:val="000000" w:themeColor="text1"/>
        </w:rPr>
        <w:t>重要原因之一。在对自我参照的神经机制的探索中，操作化定义的差异意味着研究者难以建立自我参照与脑区</w:t>
      </w:r>
      <w:r>
        <w:rPr>
          <w:rFonts w:cs="Times New Roman" w:hint="eastAsia"/>
          <w:color w:val="000000" w:themeColor="text1"/>
        </w:rPr>
        <w:t>/</w:t>
      </w:r>
      <w:proofErr w:type="gramStart"/>
      <w:r>
        <w:rPr>
          <w:rFonts w:cs="Times New Roman" w:hint="eastAsia"/>
          <w:color w:val="000000" w:themeColor="text1"/>
        </w:rPr>
        <w:t>脑网络</w:t>
      </w:r>
      <w:proofErr w:type="gramEnd"/>
      <w:r>
        <w:rPr>
          <w:rFonts w:cs="Times New Roman" w:hint="eastAsia"/>
          <w:color w:val="000000" w:themeColor="text1"/>
        </w:rPr>
        <w:t>的稳定关系。</w:t>
      </w:r>
    </w:p>
    <w:p w14:paraId="6B500A2C" w14:textId="41DFB0FD" w:rsidR="00264165" w:rsidRDefault="00000000">
      <w:pPr>
        <w:ind w:firstLineChars="200" w:firstLine="420"/>
        <w:rPr>
          <w:rFonts w:cs="Times New Roman"/>
          <w:color w:val="000000" w:themeColor="text1"/>
        </w:rPr>
      </w:pPr>
      <w:r>
        <w:rPr>
          <w:rFonts w:cs="Times New Roman" w:hint="eastAsia"/>
          <w:color w:val="000000" w:themeColor="text1"/>
        </w:rPr>
        <w:t>自动化的元分析平台</w:t>
      </w:r>
      <w:r w:rsidR="008C54B0">
        <w:rPr>
          <w:rFonts w:cs="Times New Roman" w:hint="eastAsia"/>
          <w:color w:val="000000" w:themeColor="text1"/>
        </w:rPr>
        <w:t>/</w:t>
      </w:r>
      <w:r w:rsidR="008C54B0">
        <w:rPr>
          <w:rFonts w:cs="Times New Roman" w:hint="eastAsia"/>
          <w:color w:val="000000" w:themeColor="text1"/>
        </w:rPr>
        <w:t>数据库</w:t>
      </w:r>
      <w:r>
        <w:rPr>
          <w:rFonts w:cs="Times New Roman" w:hint="eastAsia"/>
          <w:color w:val="000000" w:themeColor="text1"/>
        </w:rPr>
        <w:t>无法解决本体论承诺的问题。例如，</w:t>
      </w:r>
      <w:proofErr w:type="spellStart"/>
      <w:r>
        <w:rPr>
          <w:rFonts w:cs="Times New Roman" w:hint="eastAsia"/>
          <w:color w:val="000000" w:themeColor="text1"/>
        </w:rPr>
        <w:t>Neurosynth</w:t>
      </w:r>
      <w:proofErr w:type="spellEnd"/>
      <w:r>
        <w:rPr>
          <w:rFonts w:cs="Times New Roman" w:hint="eastAsia"/>
          <w:color w:val="000000" w:themeColor="text1"/>
        </w:rPr>
        <w:t>数据库通过自动摘取神经成像论文中的数据点和关键词，然后进行自动化的元分析，建立大脑不同区域和认知任务之间的关系。但该数据库通过算法搜索摘要中出现的术语，无法提取对认知过程的操作化定义的相关细节</w:t>
      </w:r>
      <w:r>
        <w:rPr>
          <w:rFonts w:cs="Times New Roman"/>
          <w:color w:val="000000" w:themeColor="text1"/>
          <w:kern w:val="0"/>
          <w:szCs w:val="24"/>
          <w:vertAlign w:val="superscript"/>
        </w:rPr>
        <w:t>[2</w:t>
      </w:r>
      <w:r>
        <w:rPr>
          <w:rFonts w:cs="Times New Roman" w:hint="eastAsia"/>
          <w:color w:val="000000" w:themeColor="text1"/>
          <w:kern w:val="0"/>
          <w:szCs w:val="24"/>
          <w:vertAlign w:val="superscript"/>
        </w:rPr>
        <w:t>0</w:t>
      </w:r>
      <w:r>
        <w:rPr>
          <w:rFonts w:cs="Times New Roman"/>
          <w:color w:val="000000" w:themeColor="text1"/>
          <w:kern w:val="0"/>
          <w:szCs w:val="24"/>
          <w:vertAlign w:val="superscript"/>
        </w:rPr>
        <w:t>]</w:t>
      </w:r>
      <w:r>
        <w:rPr>
          <w:rFonts w:cs="Times New Roman" w:hint="eastAsia"/>
          <w:color w:val="000000" w:themeColor="text1"/>
        </w:rPr>
        <w:t>。最近，研究者使用监督学习建立</w:t>
      </w:r>
      <w:proofErr w:type="spellStart"/>
      <w:r>
        <w:rPr>
          <w:rFonts w:cs="Times New Roman"/>
          <w:color w:val="000000" w:themeColor="text1"/>
        </w:rPr>
        <w:t>Neuroquery</w:t>
      </w:r>
      <w:proofErr w:type="spellEnd"/>
      <w:r>
        <w:rPr>
          <w:rFonts w:cs="Times New Roman" w:hint="eastAsia"/>
          <w:color w:val="000000" w:themeColor="text1"/>
        </w:rPr>
        <w:t>数据库，通过检索数据库中论文全文，寻找语义间的相似性，然后加权组合具有紧密联系的术语所对应的激活坐标，以预测不同术语可能激活的脑区</w:t>
      </w:r>
      <w:r>
        <w:rPr>
          <w:rFonts w:cs="Times New Roman"/>
          <w:color w:val="000000" w:themeColor="text1"/>
          <w:kern w:val="0"/>
          <w:szCs w:val="24"/>
          <w:vertAlign w:val="superscript"/>
        </w:rPr>
        <w:t>[2</w:t>
      </w:r>
      <w:r>
        <w:rPr>
          <w:rFonts w:cs="Times New Roman" w:hint="eastAsia"/>
          <w:color w:val="000000" w:themeColor="text1"/>
          <w:kern w:val="0"/>
          <w:szCs w:val="24"/>
          <w:vertAlign w:val="superscript"/>
        </w:rPr>
        <w:t>1</w:t>
      </w:r>
      <w:r>
        <w:rPr>
          <w:rFonts w:cs="Times New Roman"/>
          <w:color w:val="000000" w:themeColor="text1"/>
          <w:kern w:val="0"/>
          <w:szCs w:val="24"/>
          <w:vertAlign w:val="superscript"/>
        </w:rPr>
        <w:t>]</w:t>
      </w:r>
      <w:r>
        <w:rPr>
          <w:rFonts w:cs="Times New Roman" w:hint="eastAsia"/>
          <w:color w:val="000000" w:themeColor="text1"/>
        </w:rPr>
        <w:t>。但</w:t>
      </w:r>
      <w:proofErr w:type="spellStart"/>
      <w:r>
        <w:rPr>
          <w:rFonts w:cs="Times New Roman"/>
          <w:color w:val="000000" w:themeColor="text1"/>
        </w:rPr>
        <w:t>Neuroquery</w:t>
      </w:r>
      <w:proofErr w:type="spellEnd"/>
      <w:r>
        <w:rPr>
          <w:rFonts w:cs="Times New Roman" w:hint="eastAsia"/>
          <w:color w:val="000000" w:themeColor="text1"/>
        </w:rPr>
        <w:t>未考虑实验操作化定义，其建立语义相似性的词汇包括论文的前言和讨论，这些语义相似性可能更多地反映了研究者的观念，而非认知过程本身的相似性。因此，目前尚无数据库能够帮助研究者探索自我参照这一概念的本体论承认问题。</w:t>
      </w:r>
    </w:p>
    <w:p w14:paraId="78A32D72" w14:textId="77777777" w:rsidR="00264165" w:rsidRDefault="00000000">
      <w:pPr>
        <w:ind w:firstLineChars="200" w:firstLine="420"/>
        <w:rPr>
          <w:color w:val="000000" w:themeColor="text1"/>
        </w:rPr>
      </w:pPr>
      <w:r>
        <w:rPr>
          <w:rFonts w:cs="Times New Roman" w:hint="eastAsia"/>
          <w:color w:val="000000" w:themeColor="text1"/>
        </w:rPr>
        <w:t>为解决这一问题，本研究从元研究的视角出发，严格地检验自我参照的操作化定义，并进行标准化，建立自我参照的神经成像本体论数据集。本研究的核心在于整理可能影响自我参照认知过程的操作化定义，建立标准化的</w:t>
      </w:r>
      <w:r>
        <w:rPr>
          <w:rFonts w:hint="eastAsia"/>
          <w:color w:val="000000" w:themeColor="text1"/>
        </w:rPr>
        <w:t>分类索引并使用通用</w:t>
      </w:r>
      <w:r>
        <w:rPr>
          <w:rFonts w:cs="Times New Roman" w:hint="eastAsia"/>
          <w:color w:val="000000" w:themeColor="text1"/>
        </w:rPr>
        <w:t>数据格式保存相关信</w:t>
      </w:r>
      <w:r>
        <w:rPr>
          <w:rFonts w:cs="Times New Roman" w:hint="eastAsia"/>
          <w:color w:val="000000" w:themeColor="text1"/>
        </w:rPr>
        <w:lastRenderedPageBreak/>
        <w:t>息。</w:t>
      </w:r>
      <w:r>
        <w:rPr>
          <w:rFonts w:hint="eastAsia"/>
          <w:color w:val="000000" w:themeColor="text1"/>
        </w:rPr>
        <w:t>基于本数据集进行的元分析结果将能够揭示自我参照的不同操作化定义带来的差异，推动对人类自我认知的理解与理论构建。</w:t>
      </w:r>
    </w:p>
    <w:p w14:paraId="27136B2C" w14:textId="77777777" w:rsidR="00264165" w:rsidRDefault="00000000">
      <w:pPr>
        <w:pStyle w:val="2"/>
        <w:numPr>
          <w:ilvl w:val="0"/>
          <w:numId w:val="1"/>
        </w:numPr>
        <w:rPr>
          <w:color w:val="000000" w:themeColor="text1"/>
        </w:rPr>
      </w:pPr>
      <w:bookmarkStart w:id="34" w:name="_Hlk115968226"/>
      <w:bookmarkEnd w:id="2"/>
      <w:bookmarkEnd w:id="33"/>
      <w:r>
        <w:rPr>
          <w:rFonts w:hint="eastAsia"/>
          <w:color w:val="000000" w:themeColor="text1"/>
        </w:rPr>
        <w:t>数据采集</w:t>
      </w:r>
      <w:bookmarkEnd w:id="34"/>
      <w:r>
        <w:rPr>
          <w:rFonts w:hint="eastAsia"/>
          <w:color w:val="000000" w:themeColor="text1"/>
        </w:rPr>
        <w:t>和处理方法</w:t>
      </w:r>
    </w:p>
    <w:p w14:paraId="2F033B18" w14:textId="77777777" w:rsidR="00264165" w:rsidRDefault="00000000">
      <w:pPr>
        <w:pStyle w:val="3"/>
        <w:rPr>
          <w:color w:val="000000" w:themeColor="text1"/>
        </w:rPr>
      </w:pPr>
      <w:r>
        <w:rPr>
          <w:rFonts w:hint="eastAsia"/>
          <w:color w:val="000000" w:themeColor="text1"/>
        </w:rPr>
        <w:t>1</w:t>
      </w:r>
      <w:r>
        <w:rPr>
          <w:color w:val="000000" w:themeColor="text1"/>
        </w:rPr>
        <w:t xml:space="preserve">.1 </w:t>
      </w:r>
      <w:r>
        <w:rPr>
          <w:rFonts w:hint="eastAsia"/>
          <w:color w:val="000000" w:themeColor="text1"/>
        </w:rPr>
        <w:t>数据采集</w:t>
      </w:r>
    </w:p>
    <w:p w14:paraId="29FEE5D5" w14:textId="77777777" w:rsidR="00264165" w:rsidRDefault="00000000">
      <w:pPr>
        <w:ind w:firstLineChars="200" w:firstLine="420"/>
        <w:rPr>
          <w:color w:val="000000" w:themeColor="text1"/>
        </w:rPr>
      </w:pPr>
      <w:r>
        <w:rPr>
          <w:rFonts w:hint="eastAsia"/>
          <w:color w:val="000000" w:themeColor="text1"/>
        </w:rPr>
        <w:t>本文按照《开放式荟萃分析的规范化报告》</w:t>
      </w:r>
      <w:r>
        <w:rPr>
          <w:rFonts w:cs="Times New Roman"/>
          <w:color w:val="000000" w:themeColor="text1"/>
          <w:kern w:val="0"/>
          <w:szCs w:val="24"/>
          <w:vertAlign w:val="superscript"/>
        </w:rPr>
        <w:t>[</w:t>
      </w:r>
      <w:r>
        <w:rPr>
          <w:rFonts w:cs="Times New Roman" w:hint="eastAsia"/>
          <w:color w:val="000000" w:themeColor="text1"/>
          <w:kern w:val="0"/>
          <w:szCs w:val="24"/>
          <w:vertAlign w:val="superscript"/>
        </w:rPr>
        <w:t>21</w:t>
      </w:r>
      <w:r>
        <w:rPr>
          <w:rFonts w:cs="Times New Roman"/>
          <w:color w:val="000000" w:themeColor="text1"/>
          <w:kern w:val="0"/>
          <w:szCs w:val="24"/>
          <w:vertAlign w:val="superscript"/>
        </w:rPr>
        <w:t>]</w:t>
      </w:r>
      <w:r>
        <w:rPr>
          <w:rFonts w:hint="eastAsia"/>
          <w:color w:val="000000" w:themeColor="text1"/>
        </w:rPr>
        <w:t>，对</w:t>
      </w:r>
      <w:r>
        <w:rPr>
          <w:color w:val="000000" w:themeColor="text1"/>
        </w:rPr>
        <w:t>PubMed</w:t>
      </w:r>
      <w:r>
        <w:rPr>
          <w:color w:val="000000" w:themeColor="text1"/>
        </w:rPr>
        <w:t>和</w:t>
      </w:r>
      <w:r>
        <w:rPr>
          <w:rFonts w:hint="eastAsia"/>
          <w:color w:val="000000" w:themeColor="text1"/>
        </w:rPr>
        <w:t>Web</w:t>
      </w:r>
      <w:r>
        <w:rPr>
          <w:color w:val="000000" w:themeColor="text1"/>
        </w:rPr>
        <w:t xml:space="preserve"> </w:t>
      </w:r>
      <w:r>
        <w:rPr>
          <w:rFonts w:hint="eastAsia"/>
          <w:color w:val="000000" w:themeColor="text1"/>
        </w:rPr>
        <w:t>of</w:t>
      </w:r>
      <w:r>
        <w:rPr>
          <w:color w:val="000000" w:themeColor="text1"/>
        </w:rPr>
        <w:t xml:space="preserve"> </w:t>
      </w:r>
      <w:r>
        <w:rPr>
          <w:rFonts w:hint="eastAsia"/>
          <w:color w:val="000000" w:themeColor="text1"/>
        </w:rPr>
        <w:t>Science</w:t>
      </w:r>
      <w:r>
        <w:rPr>
          <w:rFonts w:hint="eastAsia"/>
          <w:color w:val="000000" w:themeColor="text1"/>
        </w:rPr>
        <w:t>进行系统性的文献搜索</w:t>
      </w:r>
      <w:r>
        <w:rPr>
          <w:color w:val="000000" w:themeColor="text1"/>
        </w:rPr>
        <w:t xml:space="preserve"> (</w:t>
      </w:r>
      <w:r>
        <w:rPr>
          <w:rFonts w:hint="eastAsia"/>
          <w:color w:val="000000" w:themeColor="text1"/>
        </w:rPr>
        <w:t>最后检索日期</w:t>
      </w:r>
      <w:r>
        <w:rPr>
          <w:color w:val="000000" w:themeColor="text1"/>
        </w:rPr>
        <w:t>20</w:t>
      </w:r>
      <w:r>
        <w:rPr>
          <w:rFonts w:hint="eastAsia"/>
          <w:color w:val="000000" w:themeColor="text1"/>
        </w:rPr>
        <w:t>21</w:t>
      </w:r>
      <w:r>
        <w:rPr>
          <w:color w:val="000000" w:themeColor="text1"/>
        </w:rPr>
        <w:t>年</w:t>
      </w:r>
      <w:r>
        <w:rPr>
          <w:color w:val="000000" w:themeColor="text1"/>
        </w:rPr>
        <w:t>12</w:t>
      </w:r>
      <w:r>
        <w:rPr>
          <w:color w:val="000000" w:themeColor="text1"/>
        </w:rPr>
        <w:t>月</w:t>
      </w:r>
      <w:r>
        <w:rPr>
          <w:rFonts w:hint="eastAsia"/>
          <w:color w:val="000000" w:themeColor="text1"/>
        </w:rPr>
        <w:t>4</w:t>
      </w:r>
      <w:r>
        <w:rPr>
          <w:rFonts w:hint="eastAsia"/>
          <w:color w:val="000000" w:themeColor="text1"/>
        </w:rPr>
        <w:t>日</w:t>
      </w:r>
      <w:r>
        <w:rPr>
          <w:color w:val="000000" w:themeColor="text1"/>
        </w:rPr>
        <w:t>)</w:t>
      </w:r>
      <w:r>
        <w:rPr>
          <w:color w:val="000000" w:themeColor="text1"/>
        </w:rPr>
        <w:t>。具体而言，</w:t>
      </w:r>
      <w:r>
        <w:rPr>
          <w:rFonts w:hint="eastAsia"/>
          <w:color w:val="000000" w:themeColor="text1"/>
        </w:rPr>
        <w:t>本文</w:t>
      </w:r>
      <w:r>
        <w:rPr>
          <w:color w:val="000000" w:themeColor="text1"/>
        </w:rPr>
        <w:t>对于自我</w:t>
      </w:r>
      <w:r>
        <w:rPr>
          <w:rFonts w:hint="eastAsia"/>
          <w:color w:val="000000" w:themeColor="text1"/>
        </w:rPr>
        <w:t>参照</w:t>
      </w:r>
      <w:r>
        <w:rPr>
          <w:color w:val="000000" w:themeColor="text1"/>
        </w:rPr>
        <w:t>的文献采用关键词</w:t>
      </w:r>
      <w:r>
        <w:rPr>
          <w:color w:val="000000" w:themeColor="text1"/>
        </w:rPr>
        <w:t>“self-</w:t>
      </w:r>
      <w:proofErr w:type="spellStart"/>
      <w:r>
        <w:rPr>
          <w:color w:val="000000" w:themeColor="text1"/>
        </w:rPr>
        <w:t>referen</w:t>
      </w:r>
      <w:proofErr w:type="spellEnd"/>
      <w:r>
        <w:rPr>
          <w:color w:val="000000" w:themeColor="text1"/>
        </w:rPr>
        <w:t>*”</w:t>
      </w:r>
      <w:r>
        <w:rPr>
          <w:color w:val="000000" w:themeColor="text1"/>
        </w:rPr>
        <w:t>，</w:t>
      </w:r>
      <w:r>
        <w:rPr>
          <w:rFonts w:hint="eastAsia"/>
          <w:color w:val="000000" w:themeColor="text1"/>
        </w:rPr>
        <w:t>并使用</w:t>
      </w:r>
      <w:r>
        <w:rPr>
          <w:rFonts w:hint="eastAsia"/>
          <w:color w:val="000000" w:themeColor="text1"/>
        </w:rPr>
        <w:t xml:space="preserve"> </w:t>
      </w:r>
      <w:r>
        <w:rPr>
          <w:color w:val="000000" w:themeColor="text1"/>
        </w:rPr>
        <w:t>“AND”</w:t>
      </w:r>
      <w:r>
        <w:rPr>
          <w:rFonts w:hint="eastAsia"/>
          <w:color w:val="000000" w:themeColor="text1"/>
        </w:rPr>
        <w:t>将该</w:t>
      </w:r>
      <w:r>
        <w:rPr>
          <w:color w:val="000000" w:themeColor="text1"/>
        </w:rPr>
        <w:t>关键词与</w:t>
      </w:r>
      <w:r>
        <w:rPr>
          <w:color w:val="000000" w:themeColor="text1"/>
        </w:rPr>
        <w:t>“fMRI”</w:t>
      </w:r>
      <w:r>
        <w:rPr>
          <w:color w:val="000000" w:themeColor="text1"/>
        </w:rPr>
        <w:t>和</w:t>
      </w:r>
      <w:r>
        <w:rPr>
          <w:color w:val="000000" w:themeColor="text1"/>
        </w:rPr>
        <w:t>“PET”</w:t>
      </w:r>
      <w:r>
        <w:rPr>
          <w:rFonts w:hint="eastAsia"/>
          <w:color w:val="000000" w:themeColor="text1"/>
        </w:rPr>
        <w:t>连</w:t>
      </w:r>
      <w:r>
        <w:rPr>
          <w:color w:val="000000" w:themeColor="text1"/>
        </w:rPr>
        <w:t>接</w:t>
      </w:r>
      <w:r>
        <w:rPr>
          <w:rFonts w:hint="eastAsia"/>
          <w:color w:val="000000" w:themeColor="text1"/>
        </w:rPr>
        <w:t>，搜索主题、关键词及摘要包含关键词组合的文献</w:t>
      </w:r>
      <w:r>
        <w:rPr>
          <w:color w:val="000000" w:themeColor="text1"/>
        </w:rPr>
        <w:t>。</w:t>
      </w:r>
      <w:r>
        <w:rPr>
          <w:rFonts w:hint="eastAsia"/>
          <w:color w:val="000000" w:themeColor="text1"/>
        </w:rPr>
        <w:t>为尽可能</w:t>
      </w:r>
      <w:r>
        <w:rPr>
          <w:color w:val="000000" w:themeColor="text1"/>
        </w:rPr>
        <w:t>完整地</w:t>
      </w:r>
      <w:r>
        <w:rPr>
          <w:rFonts w:hint="eastAsia"/>
          <w:color w:val="000000" w:themeColor="text1"/>
        </w:rPr>
        <w:t>纳入</w:t>
      </w:r>
      <w:r>
        <w:rPr>
          <w:color w:val="000000" w:themeColor="text1"/>
        </w:rPr>
        <w:t>所有</w:t>
      </w:r>
      <w:r>
        <w:rPr>
          <w:rFonts w:hint="eastAsia"/>
          <w:color w:val="000000" w:themeColor="text1"/>
        </w:rPr>
        <w:t>涉及自我参照</w:t>
      </w:r>
      <w:r>
        <w:rPr>
          <w:color w:val="000000" w:themeColor="text1"/>
        </w:rPr>
        <w:t>的文献，</w:t>
      </w:r>
      <w:r>
        <w:rPr>
          <w:rFonts w:hint="eastAsia"/>
          <w:color w:val="000000" w:themeColor="text1"/>
        </w:rPr>
        <w:t>本文</w:t>
      </w:r>
      <w:r>
        <w:rPr>
          <w:color w:val="000000" w:themeColor="text1"/>
        </w:rPr>
        <w:t>也参考</w:t>
      </w:r>
      <w:r>
        <w:rPr>
          <w:rFonts w:hint="eastAsia"/>
          <w:color w:val="000000" w:themeColor="text1"/>
        </w:rPr>
        <w:t>相关的</w:t>
      </w:r>
      <w:r>
        <w:rPr>
          <w:color w:val="000000" w:themeColor="text1"/>
        </w:rPr>
        <w:t>元分析</w:t>
      </w:r>
      <w:r>
        <w:rPr>
          <w:rFonts w:cs="Times New Roman"/>
          <w:color w:val="000000" w:themeColor="text1"/>
          <w:kern w:val="0"/>
          <w:szCs w:val="24"/>
          <w:vertAlign w:val="superscript"/>
        </w:rPr>
        <w:t>[2</w:t>
      </w:r>
      <w:r>
        <w:rPr>
          <w:rFonts w:cs="Times New Roman" w:hint="eastAsia"/>
          <w:color w:val="000000" w:themeColor="text1"/>
          <w:kern w:val="0"/>
          <w:szCs w:val="24"/>
          <w:vertAlign w:val="superscript"/>
        </w:rPr>
        <w:t>3-</w:t>
      </w:r>
      <w:r>
        <w:rPr>
          <w:rFonts w:cs="Times New Roman"/>
          <w:color w:val="000000" w:themeColor="text1"/>
          <w:kern w:val="0"/>
          <w:szCs w:val="24"/>
          <w:vertAlign w:val="superscript"/>
        </w:rPr>
        <w:t>2</w:t>
      </w:r>
      <w:r>
        <w:rPr>
          <w:rFonts w:cs="Times New Roman" w:hint="eastAsia"/>
          <w:color w:val="000000" w:themeColor="text1"/>
          <w:kern w:val="0"/>
          <w:szCs w:val="24"/>
          <w:vertAlign w:val="superscript"/>
        </w:rPr>
        <w:t>5</w:t>
      </w:r>
      <w:r>
        <w:rPr>
          <w:rFonts w:cs="Times New Roman"/>
          <w:color w:val="000000" w:themeColor="text1"/>
          <w:kern w:val="0"/>
          <w:szCs w:val="24"/>
          <w:vertAlign w:val="superscript"/>
        </w:rPr>
        <w:t>]</w:t>
      </w:r>
      <w:r>
        <w:rPr>
          <w:color w:val="000000" w:themeColor="text1"/>
        </w:rPr>
        <w:t>和综述</w:t>
      </w:r>
      <w:r>
        <w:rPr>
          <w:rFonts w:cs="Times New Roman"/>
          <w:color w:val="000000" w:themeColor="text1"/>
          <w:kern w:val="0"/>
          <w:szCs w:val="24"/>
          <w:vertAlign w:val="superscript"/>
        </w:rPr>
        <w:t>[7, 2</w:t>
      </w:r>
      <w:r>
        <w:rPr>
          <w:rFonts w:cs="Times New Roman" w:hint="eastAsia"/>
          <w:color w:val="000000" w:themeColor="text1"/>
          <w:kern w:val="0"/>
          <w:szCs w:val="24"/>
          <w:vertAlign w:val="superscript"/>
        </w:rPr>
        <w:t>6-</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0</w:t>
      </w:r>
      <w:r>
        <w:rPr>
          <w:rFonts w:cs="Times New Roman"/>
          <w:color w:val="000000" w:themeColor="text1"/>
          <w:kern w:val="0"/>
          <w:szCs w:val="24"/>
          <w:vertAlign w:val="superscript"/>
        </w:rPr>
        <w:t>]</w:t>
      </w:r>
      <w:r>
        <w:rPr>
          <w:color w:val="000000" w:themeColor="text1"/>
        </w:rPr>
        <w:t>。</w:t>
      </w:r>
    </w:p>
    <w:p w14:paraId="32C3D540" w14:textId="77777777" w:rsidR="00264165" w:rsidRDefault="00000000">
      <w:pPr>
        <w:ind w:firstLineChars="200" w:firstLine="420"/>
        <w:rPr>
          <w:color w:val="000000" w:themeColor="text1"/>
          <w:lang w:val="de-DE"/>
        </w:rPr>
      </w:pPr>
      <w:r>
        <w:rPr>
          <w:rFonts w:hint="eastAsia"/>
          <w:color w:val="000000" w:themeColor="text1"/>
        </w:rPr>
        <w:t>对检索得到的全部文献进行筛选时，采用如下</w:t>
      </w:r>
      <w:r>
        <w:rPr>
          <w:color w:val="000000" w:themeColor="text1"/>
        </w:rPr>
        <w:t>标准</w:t>
      </w:r>
      <w:r>
        <w:rPr>
          <w:color w:val="000000" w:themeColor="text1"/>
          <w:lang w:val="de-DE"/>
        </w:rPr>
        <w:t>：</w:t>
      </w:r>
    </w:p>
    <w:p w14:paraId="1DD8CCEC" w14:textId="77777777" w:rsidR="00264165" w:rsidRDefault="00000000">
      <w:pPr>
        <w:ind w:firstLineChars="200" w:firstLine="420"/>
        <w:rPr>
          <w:color w:val="000000" w:themeColor="text1"/>
          <w:lang w:val="de-DE"/>
        </w:rPr>
      </w:pPr>
      <w:r>
        <w:rPr>
          <w:color w:val="000000" w:themeColor="text1"/>
          <w:lang w:val="de-DE"/>
        </w:rPr>
        <w:t>（</w:t>
      </w:r>
      <w:r>
        <w:rPr>
          <w:color w:val="000000" w:themeColor="text1"/>
          <w:lang w:val="de-DE"/>
        </w:rPr>
        <w:t>1</w:t>
      </w:r>
      <w:r>
        <w:rPr>
          <w:color w:val="000000" w:themeColor="text1"/>
          <w:lang w:val="de-DE"/>
        </w:rPr>
        <w:t>）</w:t>
      </w:r>
      <w:r>
        <w:rPr>
          <w:rFonts w:hint="eastAsia"/>
          <w:color w:val="000000" w:themeColor="text1"/>
        </w:rPr>
        <w:t>研究使用</w:t>
      </w:r>
      <w:r>
        <w:rPr>
          <w:rFonts w:hint="eastAsia"/>
          <w:color w:val="000000" w:themeColor="text1"/>
          <w:lang w:val="de-DE"/>
        </w:rPr>
        <w:t>f</w:t>
      </w:r>
      <w:r>
        <w:rPr>
          <w:color w:val="000000" w:themeColor="text1"/>
          <w:lang w:val="de-DE"/>
        </w:rPr>
        <w:t>MRI</w:t>
      </w:r>
      <w:r>
        <w:rPr>
          <w:rFonts w:hint="eastAsia"/>
          <w:color w:val="000000" w:themeColor="text1"/>
        </w:rPr>
        <w:t>或</w:t>
      </w:r>
      <w:r>
        <w:rPr>
          <w:color w:val="000000" w:themeColor="text1"/>
          <w:lang w:val="de-DE"/>
        </w:rPr>
        <w:t>PET</w:t>
      </w:r>
      <w:r>
        <w:rPr>
          <w:rFonts w:hint="eastAsia"/>
          <w:color w:val="000000" w:themeColor="text1"/>
        </w:rPr>
        <w:t>扫描</w:t>
      </w:r>
      <w:r>
        <w:rPr>
          <w:rFonts w:hint="eastAsia"/>
          <w:color w:val="000000" w:themeColor="text1"/>
          <w:lang w:val="de-DE"/>
        </w:rPr>
        <w:t>；</w:t>
      </w:r>
    </w:p>
    <w:p w14:paraId="213A36F4" w14:textId="77777777" w:rsidR="00264165" w:rsidRDefault="00000000">
      <w:pPr>
        <w:ind w:firstLineChars="200" w:firstLine="420"/>
        <w:rPr>
          <w:color w:val="000000" w:themeColor="text1"/>
        </w:rPr>
      </w:pPr>
      <w:r>
        <w:rPr>
          <w:color w:val="000000" w:themeColor="text1"/>
        </w:rPr>
        <w:t>（</w:t>
      </w:r>
      <w:r>
        <w:rPr>
          <w:color w:val="000000" w:themeColor="text1"/>
        </w:rPr>
        <w:t>2</w:t>
      </w:r>
      <w:r>
        <w:rPr>
          <w:color w:val="000000" w:themeColor="text1"/>
        </w:rPr>
        <w:t>）</w:t>
      </w:r>
      <w:r>
        <w:rPr>
          <w:rFonts w:hint="eastAsia"/>
          <w:color w:val="000000" w:themeColor="text1"/>
        </w:rPr>
        <w:t>研究必须属于实证研究，而非元分析和文献综述类论文；</w:t>
      </w:r>
    </w:p>
    <w:p w14:paraId="515AF17A" w14:textId="77777777" w:rsidR="00264165" w:rsidRDefault="00000000">
      <w:pPr>
        <w:ind w:firstLineChars="200"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）作者使用英语作为写作语种</w:t>
      </w:r>
      <w:proofErr w:type="gramStart"/>
      <w:r>
        <w:rPr>
          <w:rFonts w:hint="eastAsia"/>
          <w:color w:val="000000" w:themeColor="text1"/>
        </w:rPr>
        <w:t>且文章</w:t>
      </w:r>
      <w:proofErr w:type="gramEnd"/>
      <w:r>
        <w:rPr>
          <w:rFonts w:hint="eastAsia"/>
          <w:color w:val="000000" w:themeColor="text1"/>
        </w:rPr>
        <w:t>已正式发表在学术期刊上或存放于预印本平台；</w:t>
      </w:r>
    </w:p>
    <w:p w14:paraId="28EEB00F" w14:textId="77777777" w:rsidR="00264165" w:rsidRDefault="00000000">
      <w:pPr>
        <w:ind w:firstLineChars="200" w:firstLine="420"/>
        <w:rPr>
          <w:color w:val="000000" w:themeColor="text1"/>
        </w:rPr>
      </w:pPr>
      <w:r>
        <w:rPr>
          <w:rFonts w:hint="eastAsia"/>
          <w:color w:val="000000" w:themeColor="text1"/>
        </w:rPr>
        <w:t>（</w:t>
      </w:r>
      <w:r>
        <w:rPr>
          <w:color w:val="000000" w:themeColor="text1"/>
        </w:rPr>
        <w:t>4</w:t>
      </w:r>
      <w:r>
        <w:rPr>
          <w:rFonts w:hint="eastAsia"/>
          <w:color w:val="000000" w:themeColor="text1"/>
        </w:rPr>
        <w:t>）实验以健康成年人为研究对象。仅包含</w:t>
      </w:r>
      <w:r>
        <w:rPr>
          <w:color w:val="000000" w:themeColor="text1"/>
        </w:rPr>
        <w:t>神经疾病或其他精神异常</w:t>
      </w:r>
      <w:r>
        <w:rPr>
          <w:rFonts w:hint="eastAsia"/>
          <w:color w:val="000000" w:themeColor="text1"/>
        </w:rPr>
        <w:t>以及躯体疾病被试的研究</w:t>
      </w:r>
      <w:r>
        <w:rPr>
          <w:color w:val="000000" w:themeColor="text1"/>
        </w:rPr>
        <w:t>被排除</w:t>
      </w:r>
      <w:r>
        <w:rPr>
          <w:rFonts w:hint="eastAsia"/>
          <w:color w:val="000000" w:themeColor="text1"/>
        </w:rPr>
        <w:t>在外；若研究同时包含健康被试与患有疾病的被试，则仅保留健康被试的数据</w:t>
      </w:r>
      <w:r>
        <w:rPr>
          <w:color w:val="000000" w:themeColor="text1"/>
        </w:rPr>
        <w:t>；</w:t>
      </w:r>
      <w:r>
        <w:rPr>
          <w:rFonts w:hint="eastAsia"/>
          <w:color w:val="000000" w:themeColor="text1"/>
        </w:rPr>
        <w:t>以</w:t>
      </w:r>
      <w:r>
        <w:rPr>
          <w:color w:val="000000" w:themeColor="text1"/>
        </w:rPr>
        <w:t>年轻和中年成年</w:t>
      </w:r>
      <w:r>
        <w:rPr>
          <w:rFonts w:hint="eastAsia"/>
          <w:color w:val="000000" w:themeColor="text1"/>
        </w:rPr>
        <w:t>人为主要</w:t>
      </w:r>
      <w:r>
        <w:rPr>
          <w:color w:val="000000" w:themeColor="text1"/>
        </w:rPr>
        <w:t>被试</w:t>
      </w:r>
      <w:r>
        <w:rPr>
          <w:rFonts w:hint="eastAsia"/>
          <w:color w:val="000000" w:themeColor="text1"/>
        </w:rPr>
        <w:t>群体</w:t>
      </w:r>
      <w:r>
        <w:rPr>
          <w:color w:val="000000" w:themeColor="text1"/>
        </w:rPr>
        <w:t>（</w:t>
      </w:r>
      <w:r>
        <w:rPr>
          <w:rFonts w:hint="eastAsia"/>
          <w:color w:val="000000" w:themeColor="text1"/>
        </w:rPr>
        <w:t>平均年龄为</w:t>
      </w:r>
      <w:r>
        <w:rPr>
          <w:color w:val="000000" w:themeColor="text1"/>
        </w:rPr>
        <w:t>18–59</w:t>
      </w:r>
      <w:r>
        <w:rPr>
          <w:color w:val="000000" w:themeColor="text1"/>
        </w:rPr>
        <w:t>岁），从而避免年龄变化导致的自我相关</w:t>
      </w:r>
      <w:r>
        <w:rPr>
          <w:rFonts w:hint="eastAsia"/>
          <w:color w:val="000000" w:themeColor="text1"/>
        </w:rPr>
        <w:t>信息的</w:t>
      </w:r>
      <w:r>
        <w:rPr>
          <w:color w:val="000000" w:themeColor="text1"/>
        </w:rPr>
        <w:t>加工的异常</w:t>
      </w:r>
      <w:r>
        <w:rPr>
          <w:rFonts w:cs="Times New Roman"/>
          <w:color w:val="000000" w:themeColor="text1"/>
          <w:kern w:val="0"/>
          <w:szCs w:val="24"/>
          <w:vertAlign w:val="superscript"/>
        </w:rPr>
        <w:t>[</w:t>
      </w:r>
      <w:r>
        <w:rPr>
          <w:rFonts w:cs="Times New Roman" w:hint="eastAsia"/>
          <w:color w:val="000000" w:themeColor="text1"/>
          <w:kern w:val="0"/>
          <w:szCs w:val="24"/>
          <w:vertAlign w:val="superscript"/>
        </w:rPr>
        <w:t>31</w:t>
      </w:r>
      <w:r>
        <w:rPr>
          <w:rFonts w:cs="Times New Roman"/>
          <w:color w:val="000000" w:themeColor="text1"/>
          <w:kern w:val="0"/>
          <w:szCs w:val="24"/>
          <w:vertAlign w:val="superscript"/>
        </w:rPr>
        <w:t>]</w:t>
      </w:r>
      <w:r>
        <w:rPr>
          <w:color w:val="000000" w:themeColor="text1"/>
        </w:rPr>
        <w:t xml:space="preserve"> </w:t>
      </w:r>
      <w:r>
        <w:rPr>
          <w:color w:val="000000" w:themeColor="text1"/>
        </w:rPr>
        <w:t>。</w:t>
      </w:r>
    </w:p>
    <w:p w14:paraId="67E50803" w14:textId="77777777" w:rsidR="00264165" w:rsidRDefault="00000000">
      <w:pPr>
        <w:ind w:firstLineChars="200" w:firstLine="420"/>
        <w:rPr>
          <w:color w:val="000000" w:themeColor="text1"/>
        </w:rPr>
      </w:pPr>
      <w:r>
        <w:rPr>
          <w:rFonts w:hint="eastAsia"/>
          <w:color w:val="000000" w:themeColor="text1"/>
        </w:rPr>
        <w:t>（</w:t>
      </w:r>
      <w:r>
        <w:rPr>
          <w:color w:val="000000" w:themeColor="text1"/>
        </w:rPr>
        <w:t>5</w:t>
      </w:r>
      <w:r>
        <w:rPr>
          <w:rFonts w:hint="eastAsia"/>
          <w:color w:val="000000" w:themeColor="text1"/>
        </w:rPr>
        <w:t>）</w:t>
      </w:r>
      <w:r>
        <w:rPr>
          <w:color w:val="000000" w:themeColor="text1"/>
        </w:rPr>
        <w:t>使用标准的大脑空间报告空间坐标结果（</w:t>
      </w:r>
      <w:proofErr w:type="spellStart"/>
      <w:r>
        <w:rPr>
          <w:color w:val="000000" w:themeColor="text1"/>
        </w:rPr>
        <w:t>Talairach</w:t>
      </w:r>
      <w:proofErr w:type="spellEnd"/>
      <w:r>
        <w:rPr>
          <w:color w:val="000000" w:themeColor="text1"/>
        </w:rPr>
        <w:t xml:space="preserve"> </w:t>
      </w:r>
      <w:r>
        <w:rPr>
          <w:color w:val="000000" w:themeColor="text1"/>
        </w:rPr>
        <w:t>或者</w:t>
      </w:r>
      <w:r>
        <w:rPr>
          <w:color w:val="000000" w:themeColor="text1"/>
        </w:rPr>
        <w:t>MNI</w:t>
      </w:r>
      <w:r>
        <w:rPr>
          <w:color w:val="000000" w:themeColor="text1"/>
        </w:rPr>
        <w:t>）的研究被</w:t>
      </w:r>
      <w:r>
        <w:rPr>
          <w:rFonts w:hint="eastAsia"/>
          <w:color w:val="000000" w:themeColor="text1"/>
        </w:rPr>
        <w:t>纳入数据集；研究需完整报告激活坐标，若研究的坐标数据不完整，研究者将通过邮件向作者询问，排除无回复者</w:t>
      </w:r>
      <w:r>
        <w:rPr>
          <w:color w:val="000000" w:themeColor="text1"/>
        </w:rPr>
        <w:t>。为解决两个标准空间坐标之间的转化问题，</w:t>
      </w:r>
      <w:r>
        <w:rPr>
          <w:rFonts w:hint="eastAsia"/>
          <w:color w:val="000000" w:themeColor="text1"/>
        </w:rPr>
        <w:t>本文</w:t>
      </w:r>
      <w:r>
        <w:rPr>
          <w:color w:val="000000" w:themeColor="text1"/>
        </w:rPr>
        <w:t>使用</w:t>
      </w:r>
      <w:r>
        <w:rPr>
          <w:color w:val="000000" w:themeColor="text1"/>
        </w:rPr>
        <w:t xml:space="preserve">Lancaster </w:t>
      </w:r>
      <w:r>
        <w:rPr>
          <w:color w:val="000000" w:themeColor="text1"/>
        </w:rPr>
        <w:t>转换算法</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2</w:t>
      </w:r>
      <w:r>
        <w:rPr>
          <w:rFonts w:cs="Times New Roman"/>
          <w:color w:val="000000" w:themeColor="text1"/>
          <w:kern w:val="0"/>
          <w:szCs w:val="24"/>
          <w:vertAlign w:val="superscript"/>
        </w:rPr>
        <w:t>]</w:t>
      </w:r>
      <w:r>
        <w:rPr>
          <w:rFonts w:hint="eastAsia"/>
          <w:color w:val="000000" w:themeColor="text1"/>
        </w:rPr>
        <w:t>将</w:t>
      </w:r>
      <w:proofErr w:type="spellStart"/>
      <w:r>
        <w:rPr>
          <w:color w:val="000000" w:themeColor="text1"/>
        </w:rPr>
        <w:t>Talairach</w:t>
      </w:r>
      <w:proofErr w:type="spellEnd"/>
      <w:r>
        <w:rPr>
          <w:color w:val="000000" w:themeColor="text1"/>
        </w:rPr>
        <w:t>空间坐标的研究结果转化成为</w:t>
      </w:r>
      <w:r>
        <w:rPr>
          <w:color w:val="000000" w:themeColor="text1"/>
        </w:rPr>
        <w:t>MNI</w:t>
      </w:r>
      <w:r>
        <w:rPr>
          <w:color w:val="000000" w:themeColor="text1"/>
        </w:rPr>
        <w:t>的空间坐标结果；</w:t>
      </w:r>
    </w:p>
    <w:p w14:paraId="58714FC1" w14:textId="77777777" w:rsidR="00264165" w:rsidRDefault="00000000">
      <w:pPr>
        <w:ind w:firstLineChars="200"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）研究必须包含</w:t>
      </w:r>
      <w:r>
        <w:rPr>
          <w:color w:val="000000" w:themeColor="text1"/>
        </w:rPr>
        <w:t>全</w:t>
      </w:r>
      <w:proofErr w:type="gramStart"/>
      <w:r>
        <w:rPr>
          <w:color w:val="000000" w:themeColor="text1"/>
        </w:rPr>
        <w:t>脑分析</w:t>
      </w:r>
      <w:proofErr w:type="gramEnd"/>
      <w:r>
        <w:rPr>
          <w:color w:val="000000" w:themeColor="text1"/>
        </w:rPr>
        <w:t>结果，</w:t>
      </w:r>
      <w:r>
        <w:rPr>
          <w:rFonts w:hint="eastAsia"/>
          <w:color w:val="000000" w:themeColor="text1"/>
        </w:rPr>
        <w:t>仅</w:t>
      </w:r>
      <w:r>
        <w:rPr>
          <w:color w:val="000000" w:themeColor="text1"/>
        </w:rPr>
        <w:t>包括部分</w:t>
      </w:r>
      <w:r>
        <w:rPr>
          <w:rFonts w:hint="eastAsia"/>
          <w:color w:val="000000" w:themeColor="text1"/>
        </w:rPr>
        <w:t>脑区</w:t>
      </w:r>
      <w:r>
        <w:rPr>
          <w:color w:val="000000" w:themeColor="text1"/>
        </w:rPr>
        <w:t>或使用感兴趣区（</w:t>
      </w:r>
      <w:r>
        <w:rPr>
          <w:color w:val="000000" w:themeColor="text1"/>
        </w:rPr>
        <w:t>region-of-interest, ROI</w:t>
      </w:r>
      <w:r>
        <w:rPr>
          <w:color w:val="000000" w:themeColor="text1"/>
        </w:rPr>
        <w:t>）分析的研究被排除；</w:t>
      </w:r>
    </w:p>
    <w:p w14:paraId="0E0D71D6" w14:textId="77777777" w:rsidR="00264165" w:rsidRDefault="00000000">
      <w:pPr>
        <w:ind w:firstLineChars="200" w:firstLine="420"/>
        <w:rPr>
          <w:color w:val="000000" w:themeColor="text1"/>
        </w:rPr>
      </w:pPr>
      <w:r>
        <w:rPr>
          <w:color w:val="000000" w:themeColor="text1"/>
        </w:rPr>
        <w:t>（</w:t>
      </w:r>
      <w:r>
        <w:rPr>
          <w:color w:val="000000" w:themeColor="text1"/>
        </w:rPr>
        <w:t>7</w:t>
      </w:r>
      <w:r>
        <w:rPr>
          <w:color w:val="000000" w:themeColor="text1"/>
        </w:rPr>
        <w:t>）如果</w:t>
      </w:r>
      <w:r>
        <w:rPr>
          <w:rFonts w:hint="eastAsia"/>
          <w:color w:val="000000" w:themeColor="text1"/>
        </w:rPr>
        <w:t>不同文献的结果来自</w:t>
      </w:r>
      <w:r>
        <w:rPr>
          <w:color w:val="000000" w:themeColor="text1"/>
        </w:rPr>
        <w:t>同一组</w:t>
      </w:r>
      <w:r>
        <w:rPr>
          <w:rFonts w:hint="eastAsia"/>
          <w:color w:val="000000" w:themeColor="text1"/>
        </w:rPr>
        <w:t>被试的</w:t>
      </w:r>
      <w:r>
        <w:rPr>
          <w:color w:val="000000" w:themeColor="text1"/>
        </w:rPr>
        <w:t>数据，则选择其中一</w:t>
      </w:r>
      <w:r>
        <w:rPr>
          <w:rFonts w:hint="eastAsia"/>
          <w:color w:val="000000" w:themeColor="text1"/>
        </w:rPr>
        <w:t>篇文献的数据</w:t>
      </w:r>
      <w:r>
        <w:rPr>
          <w:color w:val="000000" w:themeColor="text1"/>
        </w:rPr>
        <w:t>进入元分析</w:t>
      </w:r>
      <w:r>
        <w:rPr>
          <w:rFonts w:hint="eastAsia"/>
          <w:color w:val="000000" w:themeColor="text1"/>
        </w:rPr>
        <w:t>。</w:t>
      </w:r>
    </w:p>
    <w:p w14:paraId="34D4E699" w14:textId="77777777" w:rsidR="00264165" w:rsidRDefault="00000000">
      <w:pPr>
        <w:ind w:firstLineChars="200" w:firstLine="420"/>
        <w:rPr>
          <w:color w:val="000000" w:themeColor="text1"/>
        </w:rPr>
      </w:pPr>
      <w:r>
        <w:rPr>
          <w:rFonts w:hint="eastAsia"/>
          <w:color w:val="000000" w:themeColor="text1"/>
        </w:rPr>
        <w:t>本数据</w:t>
      </w:r>
      <w:proofErr w:type="gramStart"/>
      <w:r>
        <w:rPr>
          <w:rFonts w:hint="eastAsia"/>
          <w:color w:val="000000" w:themeColor="text1"/>
        </w:rPr>
        <w:t>集依据</w:t>
      </w:r>
      <w:bookmarkStart w:id="35" w:name="_Hlk106705317"/>
      <w:proofErr w:type="gramEnd"/>
      <w:r>
        <w:rPr>
          <w:color w:val="000000" w:themeColor="text1"/>
          <w:szCs w:val="21"/>
        </w:rPr>
        <w:t>PRISMA</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3</w:t>
      </w:r>
      <w:r>
        <w:rPr>
          <w:rFonts w:cs="Times New Roman"/>
          <w:color w:val="000000" w:themeColor="text1"/>
          <w:kern w:val="0"/>
          <w:szCs w:val="24"/>
          <w:vertAlign w:val="superscript"/>
        </w:rPr>
        <w:t>]</w:t>
      </w:r>
      <w:bookmarkEnd w:id="35"/>
      <w:r>
        <w:rPr>
          <w:rFonts w:hint="eastAsia"/>
          <w:color w:val="000000" w:themeColor="text1"/>
        </w:rPr>
        <w:t>进行文献筛选，具体筛选过程如图</w:t>
      </w:r>
      <w:r>
        <w:rPr>
          <w:rFonts w:hint="eastAsia"/>
          <w:color w:val="000000" w:themeColor="text1"/>
        </w:rPr>
        <w:t>1</w:t>
      </w:r>
      <w:r>
        <w:rPr>
          <w:rFonts w:hint="eastAsia"/>
          <w:color w:val="000000" w:themeColor="text1"/>
        </w:rPr>
        <w:t>所示。</w:t>
      </w:r>
    </w:p>
    <w:p w14:paraId="669F5CD6" w14:textId="77777777" w:rsidR="00264165" w:rsidRDefault="00000000">
      <w:pPr>
        <w:jc w:val="center"/>
        <w:rPr>
          <w:color w:val="000000" w:themeColor="text1"/>
        </w:rPr>
      </w:pPr>
      <w:r>
        <w:rPr>
          <w:noProof/>
          <w:color w:val="000000" w:themeColor="text1"/>
        </w:rPr>
        <w:lastRenderedPageBreak/>
        <w:drawing>
          <wp:inline distT="0" distB="0" distL="0" distR="0" wp14:anchorId="036FE023" wp14:editId="75F6508A">
            <wp:extent cx="4697730" cy="436880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4"/>
                    <a:stretch>
                      <a:fillRect/>
                    </a:stretch>
                  </pic:blipFill>
                  <pic:spPr>
                    <a:xfrm>
                      <a:off x="0" y="0"/>
                      <a:ext cx="4702837" cy="4373309"/>
                    </a:xfrm>
                    <a:prstGeom prst="rect">
                      <a:avLst/>
                    </a:prstGeom>
                  </pic:spPr>
                </pic:pic>
              </a:graphicData>
            </a:graphic>
          </wp:inline>
        </w:drawing>
      </w:r>
    </w:p>
    <w:p w14:paraId="0AB9751B" w14:textId="7350BFEC" w:rsidR="00264165" w:rsidRDefault="00000000">
      <w:pPr>
        <w:ind w:firstLineChars="200" w:firstLine="361"/>
        <w:jc w:val="center"/>
        <w:rPr>
          <w:b/>
          <w:bCs/>
          <w:color w:val="000000" w:themeColor="text1"/>
          <w:sz w:val="18"/>
          <w:szCs w:val="18"/>
        </w:rPr>
      </w:pPr>
      <w:bookmarkStart w:id="36" w:name="_Hlk115908759"/>
      <w:bookmarkStart w:id="37" w:name="OLE_LINK4"/>
      <w:commentRangeStart w:id="38"/>
      <w:r>
        <w:rPr>
          <w:rFonts w:hAnsiTheme="majorEastAsia" w:hint="eastAsia"/>
          <w:b/>
          <w:bCs/>
          <w:color w:val="000000" w:themeColor="text1"/>
          <w:sz w:val="18"/>
          <w:szCs w:val="18"/>
        </w:rPr>
        <w:t>图</w:t>
      </w:r>
      <w:r>
        <w:rPr>
          <w:rFonts w:cs="Times New Roman"/>
          <w:b/>
          <w:bCs/>
          <w:color w:val="000000" w:themeColor="text1"/>
          <w:sz w:val="18"/>
          <w:szCs w:val="18"/>
        </w:rPr>
        <w:t>1</w:t>
      </w:r>
      <w:bookmarkStart w:id="39" w:name="OLE_LINK2"/>
      <w:r>
        <w:rPr>
          <w:rFonts w:cs="Times New Roman"/>
          <w:b/>
          <w:bCs/>
          <w:color w:val="000000" w:themeColor="text1"/>
          <w:sz w:val="18"/>
          <w:szCs w:val="18"/>
        </w:rPr>
        <w:t xml:space="preserve">  </w:t>
      </w:r>
      <w:r>
        <w:rPr>
          <w:rFonts w:hint="eastAsia"/>
          <w:b/>
          <w:bCs/>
          <w:color w:val="000000" w:themeColor="text1"/>
          <w:sz w:val="18"/>
          <w:szCs w:val="18"/>
        </w:rPr>
        <w:t>对自我参照的</w:t>
      </w:r>
      <w:r>
        <w:rPr>
          <w:b/>
          <w:bCs/>
          <w:color w:val="000000" w:themeColor="text1"/>
          <w:sz w:val="18"/>
          <w:szCs w:val="18"/>
        </w:rPr>
        <w:t>fMRI</w:t>
      </w:r>
      <w:r>
        <w:rPr>
          <w:rFonts w:hint="eastAsia"/>
          <w:b/>
          <w:bCs/>
          <w:color w:val="000000" w:themeColor="text1"/>
          <w:sz w:val="18"/>
          <w:szCs w:val="18"/>
        </w:rPr>
        <w:t>与</w:t>
      </w:r>
      <w:r>
        <w:rPr>
          <w:rFonts w:hint="eastAsia"/>
          <w:b/>
          <w:bCs/>
          <w:color w:val="000000" w:themeColor="text1"/>
          <w:sz w:val="18"/>
          <w:szCs w:val="18"/>
        </w:rPr>
        <w:t>P</w:t>
      </w:r>
      <w:r>
        <w:rPr>
          <w:b/>
          <w:bCs/>
          <w:color w:val="000000" w:themeColor="text1"/>
          <w:sz w:val="18"/>
          <w:szCs w:val="18"/>
        </w:rPr>
        <w:t>ET</w:t>
      </w:r>
      <w:r>
        <w:rPr>
          <w:rFonts w:hint="eastAsia"/>
          <w:b/>
          <w:bCs/>
          <w:color w:val="000000" w:themeColor="text1"/>
          <w:sz w:val="18"/>
          <w:szCs w:val="18"/>
        </w:rPr>
        <w:t>文献搜索及筛选的流程图</w:t>
      </w:r>
      <w:r>
        <w:rPr>
          <w:b/>
          <w:bCs/>
          <w:color w:val="000000" w:themeColor="text1"/>
          <w:sz w:val="18"/>
          <w:szCs w:val="18"/>
          <w:vertAlign w:val="superscript"/>
        </w:rPr>
        <w:t>[2</w:t>
      </w:r>
      <w:r>
        <w:rPr>
          <w:rFonts w:hint="eastAsia"/>
          <w:b/>
          <w:bCs/>
          <w:color w:val="000000" w:themeColor="text1"/>
          <w:sz w:val="18"/>
          <w:szCs w:val="18"/>
          <w:vertAlign w:val="superscript"/>
        </w:rPr>
        <w:t>2</w:t>
      </w:r>
      <w:r>
        <w:rPr>
          <w:b/>
          <w:bCs/>
          <w:color w:val="000000" w:themeColor="text1"/>
          <w:sz w:val="18"/>
          <w:szCs w:val="18"/>
          <w:vertAlign w:val="superscript"/>
        </w:rPr>
        <w:t>,3</w:t>
      </w:r>
      <w:r>
        <w:rPr>
          <w:rFonts w:hint="eastAsia"/>
          <w:b/>
          <w:bCs/>
          <w:color w:val="000000" w:themeColor="text1"/>
          <w:sz w:val="18"/>
          <w:szCs w:val="18"/>
          <w:vertAlign w:val="superscript"/>
        </w:rPr>
        <w:t>3</w:t>
      </w:r>
      <w:r>
        <w:rPr>
          <w:b/>
          <w:bCs/>
          <w:color w:val="000000" w:themeColor="text1"/>
          <w:sz w:val="18"/>
          <w:szCs w:val="18"/>
          <w:vertAlign w:val="superscript"/>
        </w:rPr>
        <w:t>]</w:t>
      </w:r>
      <w:r>
        <w:rPr>
          <w:b/>
          <w:bCs/>
          <w:color w:val="000000" w:themeColor="text1"/>
          <w:sz w:val="18"/>
          <w:szCs w:val="18"/>
        </w:rPr>
        <w:t xml:space="preserve"> </w:t>
      </w:r>
      <w:commentRangeEnd w:id="38"/>
      <w:r>
        <w:rPr>
          <w:rStyle w:val="af2"/>
          <w:color w:val="000000" w:themeColor="text1"/>
        </w:rPr>
        <w:commentReference w:id="38"/>
      </w:r>
      <w:bookmarkEnd w:id="36"/>
      <w:r>
        <w:rPr>
          <w:rFonts w:hint="eastAsia"/>
          <w:b/>
          <w:bCs/>
          <w:color w:val="000000" w:themeColor="text1"/>
          <w:sz w:val="18"/>
          <w:szCs w:val="18"/>
        </w:rPr>
        <w:t>。注：“</w:t>
      </w:r>
      <w:r>
        <w:rPr>
          <w:b/>
          <w:bCs/>
          <w:color w:val="000000" w:themeColor="text1"/>
          <w:sz w:val="18"/>
          <w:szCs w:val="18"/>
        </w:rPr>
        <w:t>Health or age</w:t>
      </w:r>
      <w:r>
        <w:rPr>
          <w:rFonts w:hint="eastAsia"/>
          <w:b/>
          <w:bCs/>
          <w:color w:val="000000" w:themeColor="text1"/>
          <w:sz w:val="18"/>
          <w:szCs w:val="18"/>
        </w:rPr>
        <w:t>”表示“被试是非健康群体，或年龄小于</w:t>
      </w:r>
      <w:r>
        <w:rPr>
          <w:b/>
          <w:bCs/>
          <w:color w:val="000000" w:themeColor="text1"/>
          <w:sz w:val="18"/>
          <w:szCs w:val="18"/>
        </w:rPr>
        <w:t>18</w:t>
      </w:r>
      <w:r>
        <w:rPr>
          <w:rFonts w:hint="eastAsia"/>
          <w:b/>
          <w:bCs/>
          <w:color w:val="000000" w:themeColor="text1"/>
          <w:sz w:val="18"/>
          <w:szCs w:val="18"/>
        </w:rPr>
        <w:t>岁或</w:t>
      </w:r>
      <w:r>
        <w:rPr>
          <w:b/>
          <w:bCs/>
          <w:color w:val="000000" w:themeColor="text1"/>
          <w:sz w:val="18"/>
          <w:szCs w:val="18"/>
        </w:rPr>
        <w:t xml:space="preserve"> </w:t>
      </w:r>
      <w:r>
        <w:rPr>
          <w:rFonts w:hint="eastAsia"/>
          <w:b/>
          <w:bCs/>
          <w:color w:val="000000" w:themeColor="text1"/>
          <w:sz w:val="18"/>
          <w:szCs w:val="18"/>
        </w:rPr>
        <w:t>大于</w:t>
      </w:r>
      <w:r>
        <w:rPr>
          <w:b/>
          <w:bCs/>
          <w:color w:val="000000" w:themeColor="text1"/>
          <w:sz w:val="18"/>
          <w:szCs w:val="18"/>
        </w:rPr>
        <w:t>59</w:t>
      </w:r>
      <w:r>
        <w:rPr>
          <w:rFonts w:hint="eastAsia"/>
          <w:b/>
          <w:bCs/>
          <w:color w:val="000000" w:themeColor="text1"/>
          <w:sz w:val="18"/>
          <w:szCs w:val="18"/>
        </w:rPr>
        <w:t>岁”；“</w:t>
      </w:r>
      <w:r>
        <w:rPr>
          <w:rFonts w:hint="eastAsia"/>
          <w:b/>
          <w:bCs/>
          <w:color w:val="000000" w:themeColor="text1"/>
          <w:sz w:val="18"/>
          <w:szCs w:val="18"/>
        </w:rPr>
        <w:t>R</w:t>
      </w:r>
      <w:r>
        <w:rPr>
          <w:b/>
          <w:bCs/>
          <w:color w:val="000000" w:themeColor="text1"/>
          <w:sz w:val="18"/>
          <w:szCs w:val="18"/>
        </w:rPr>
        <w:t>OI</w:t>
      </w:r>
      <w:r>
        <w:rPr>
          <w:rFonts w:hint="eastAsia"/>
          <w:b/>
          <w:bCs/>
          <w:color w:val="000000" w:themeColor="text1"/>
          <w:sz w:val="18"/>
          <w:szCs w:val="18"/>
        </w:rPr>
        <w:t>”表示</w:t>
      </w:r>
      <w:ins w:id="40" w:author="Chuan-Peng Hu" w:date="2022-11-08T07:55:00Z">
        <w:r w:rsidR="007A7CB8">
          <w:rPr>
            <w:b/>
            <w:bCs/>
            <w:color w:val="000000" w:themeColor="text1"/>
            <w:sz w:val="18"/>
            <w:szCs w:val="18"/>
          </w:rPr>
          <w:t>regions of interest</w:t>
        </w:r>
        <w:r w:rsidR="007A7CB8">
          <w:rPr>
            <w:rFonts w:hint="eastAsia"/>
            <w:b/>
            <w:bCs/>
            <w:color w:val="000000" w:themeColor="text1"/>
            <w:sz w:val="18"/>
            <w:szCs w:val="18"/>
          </w:rPr>
          <w:t>，即</w:t>
        </w:r>
      </w:ins>
      <w:r>
        <w:rPr>
          <w:rFonts w:hint="eastAsia"/>
          <w:b/>
          <w:bCs/>
          <w:color w:val="000000" w:themeColor="text1"/>
          <w:sz w:val="18"/>
          <w:szCs w:val="18"/>
        </w:rPr>
        <w:t>“研究仅报告感兴趣区分析的脑成像坐标”；“</w:t>
      </w:r>
      <w:r>
        <w:rPr>
          <w:rFonts w:hint="eastAsia"/>
          <w:b/>
          <w:bCs/>
          <w:color w:val="000000" w:themeColor="text1"/>
          <w:sz w:val="18"/>
          <w:szCs w:val="18"/>
        </w:rPr>
        <w:t>No</w:t>
      </w:r>
      <w:r>
        <w:rPr>
          <w:b/>
          <w:bCs/>
          <w:color w:val="000000" w:themeColor="text1"/>
          <w:sz w:val="18"/>
          <w:szCs w:val="18"/>
        </w:rPr>
        <w:t xml:space="preserve"> </w:t>
      </w:r>
      <w:r>
        <w:rPr>
          <w:rFonts w:hint="eastAsia"/>
          <w:b/>
          <w:bCs/>
          <w:color w:val="000000" w:themeColor="text1"/>
          <w:sz w:val="18"/>
          <w:szCs w:val="18"/>
        </w:rPr>
        <w:t>eligible</w:t>
      </w:r>
      <w:r>
        <w:rPr>
          <w:b/>
          <w:bCs/>
          <w:color w:val="000000" w:themeColor="text1"/>
          <w:sz w:val="18"/>
          <w:szCs w:val="18"/>
        </w:rPr>
        <w:t xml:space="preserve"> </w:t>
      </w:r>
      <w:r>
        <w:rPr>
          <w:rFonts w:hint="eastAsia"/>
          <w:b/>
          <w:bCs/>
          <w:color w:val="000000" w:themeColor="text1"/>
          <w:sz w:val="18"/>
          <w:szCs w:val="18"/>
        </w:rPr>
        <w:t>contrast</w:t>
      </w:r>
      <w:r>
        <w:rPr>
          <w:rFonts w:hint="eastAsia"/>
          <w:b/>
          <w:bCs/>
          <w:color w:val="000000" w:themeColor="text1"/>
          <w:sz w:val="18"/>
          <w:szCs w:val="18"/>
        </w:rPr>
        <w:t>”表示研究不包括自我参照相关的脑成像结果；“</w:t>
      </w:r>
      <w:r>
        <w:rPr>
          <w:rFonts w:hint="eastAsia"/>
          <w:b/>
          <w:bCs/>
          <w:color w:val="000000" w:themeColor="text1"/>
          <w:sz w:val="18"/>
          <w:szCs w:val="18"/>
        </w:rPr>
        <w:t>S</w:t>
      </w:r>
      <w:r>
        <w:rPr>
          <w:b/>
          <w:bCs/>
          <w:color w:val="000000" w:themeColor="text1"/>
          <w:sz w:val="18"/>
          <w:szCs w:val="18"/>
        </w:rPr>
        <w:t>ame data</w:t>
      </w:r>
      <w:r>
        <w:rPr>
          <w:rFonts w:hint="eastAsia"/>
          <w:b/>
          <w:bCs/>
          <w:color w:val="000000" w:themeColor="text1"/>
          <w:sz w:val="18"/>
          <w:szCs w:val="18"/>
        </w:rPr>
        <w:t>”表示有两个研究使用同一批被试的数据，仅一篇文章被纳入。</w:t>
      </w:r>
      <w:bookmarkEnd w:id="39"/>
    </w:p>
    <w:p w14:paraId="108D4AC9" w14:textId="7F71E06E" w:rsidR="00264165" w:rsidRDefault="00000000">
      <w:pPr>
        <w:ind w:firstLineChars="200" w:firstLine="361"/>
        <w:jc w:val="center"/>
        <w:rPr>
          <w:b/>
          <w:bCs/>
          <w:color w:val="000000" w:themeColor="text1"/>
          <w:sz w:val="18"/>
          <w:szCs w:val="18"/>
        </w:rPr>
      </w:pPr>
      <w:r>
        <w:rPr>
          <w:b/>
          <w:bCs/>
          <w:color w:val="000000" w:themeColor="text1"/>
          <w:sz w:val="18"/>
          <w:szCs w:val="18"/>
        </w:rPr>
        <w:t xml:space="preserve">Figure 1 Flowchart of fMRI </w:t>
      </w:r>
      <w:r>
        <w:rPr>
          <w:rFonts w:hint="eastAsia"/>
          <w:b/>
          <w:bCs/>
          <w:color w:val="000000" w:themeColor="text1"/>
          <w:sz w:val="18"/>
          <w:szCs w:val="18"/>
        </w:rPr>
        <w:t>and</w:t>
      </w:r>
      <w:r>
        <w:rPr>
          <w:b/>
          <w:bCs/>
          <w:color w:val="000000" w:themeColor="text1"/>
          <w:sz w:val="18"/>
          <w:szCs w:val="18"/>
        </w:rPr>
        <w:t xml:space="preserve"> PET literature search and screening for self-reference </w:t>
      </w:r>
      <w:r>
        <w:rPr>
          <w:b/>
          <w:bCs/>
          <w:color w:val="000000" w:themeColor="text1"/>
          <w:sz w:val="18"/>
          <w:szCs w:val="18"/>
          <w:vertAlign w:val="superscript"/>
        </w:rPr>
        <w:t>[2</w:t>
      </w:r>
      <w:r>
        <w:rPr>
          <w:rFonts w:hint="eastAsia"/>
          <w:b/>
          <w:bCs/>
          <w:color w:val="000000" w:themeColor="text1"/>
          <w:sz w:val="18"/>
          <w:szCs w:val="18"/>
          <w:vertAlign w:val="superscript"/>
        </w:rPr>
        <w:t>2</w:t>
      </w:r>
      <w:r>
        <w:rPr>
          <w:b/>
          <w:bCs/>
          <w:color w:val="000000" w:themeColor="text1"/>
          <w:sz w:val="18"/>
          <w:szCs w:val="18"/>
          <w:vertAlign w:val="superscript"/>
        </w:rPr>
        <w:t>, 3</w:t>
      </w:r>
      <w:r>
        <w:rPr>
          <w:rFonts w:hint="eastAsia"/>
          <w:b/>
          <w:bCs/>
          <w:color w:val="000000" w:themeColor="text1"/>
          <w:sz w:val="18"/>
          <w:szCs w:val="18"/>
          <w:vertAlign w:val="superscript"/>
        </w:rPr>
        <w:t>3</w:t>
      </w:r>
      <w:r>
        <w:rPr>
          <w:b/>
          <w:bCs/>
          <w:color w:val="000000" w:themeColor="text1"/>
          <w:sz w:val="18"/>
          <w:szCs w:val="18"/>
          <w:vertAlign w:val="superscript"/>
        </w:rPr>
        <w:t>]</w:t>
      </w:r>
      <w:r>
        <w:rPr>
          <w:b/>
          <w:bCs/>
          <w:color w:val="000000" w:themeColor="text1"/>
          <w:sz w:val="18"/>
          <w:szCs w:val="18"/>
        </w:rPr>
        <w:t>. Note : “</w:t>
      </w:r>
      <w:r>
        <w:rPr>
          <w:rFonts w:hint="eastAsia"/>
          <w:b/>
          <w:bCs/>
          <w:color w:val="000000" w:themeColor="text1"/>
          <w:sz w:val="18"/>
          <w:szCs w:val="18"/>
        </w:rPr>
        <w:t>H</w:t>
      </w:r>
      <w:r>
        <w:rPr>
          <w:b/>
          <w:bCs/>
          <w:color w:val="000000" w:themeColor="text1"/>
          <w:sz w:val="18"/>
          <w:szCs w:val="18"/>
        </w:rPr>
        <w:t xml:space="preserve">ealth or age” indicates that studies are excluded </w:t>
      </w:r>
      <w:r>
        <w:rPr>
          <w:rFonts w:hint="eastAsia"/>
          <w:b/>
          <w:bCs/>
          <w:color w:val="000000" w:themeColor="text1"/>
          <w:sz w:val="18"/>
          <w:szCs w:val="18"/>
        </w:rPr>
        <w:t xml:space="preserve">when </w:t>
      </w:r>
      <w:r>
        <w:rPr>
          <w:b/>
          <w:bCs/>
          <w:color w:val="000000" w:themeColor="text1"/>
          <w:sz w:val="18"/>
          <w:szCs w:val="18"/>
        </w:rPr>
        <w:t>p</w:t>
      </w:r>
      <w:r>
        <w:rPr>
          <w:rFonts w:hint="eastAsia"/>
          <w:b/>
          <w:bCs/>
          <w:color w:val="000000" w:themeColor="text1"/>
          <w:sz w:val="18"/>
          <w:szCs w:val="18"/>
        </w:rPr>
        <w:t>a</w:t>
      </w:r>
      <w:r>
        <w:rPr>
          <w:b/>
          <w:bCs/>
          <w:color w:val="000000" w:themeColor="text1"/>
          <w:sz w:val="18"/>
          <w:szCs w:val="18"/>
        </w:rPr>
        <w:t>rticipants were unhealthy</w:t>
      </w:r>
      <w:r>
        <w:rPr>
          <w:rFonts w:hint="eastAsia"/>
          <w:b/>
          <w:bCs/>
          <w:color w:val="000000" w:themeColor="text1"/>
          <w:sz w:val="18"/>
          <w:szCs w:val="18"/>
        </w:rPr>
        <w:t xml:space="preserve">, </w:t>
      </w:r>
      <w:r>
        <w:rPr>
          <w:b/>
          <w:bCs/>
          <w:color w:val="000000" w:themeColor="text1"/>
          <w:sz w:val="18"/>
          <w:szCs w:val="18"/>
        </w:rPr>
        <w:t>younger than 18 years old or older than 59 years old; “ROI”</w:t>
      </w:r>
      <w:ins w:id="41" w:author="Chuan-Peng Hu" w:date="2022-11-08T07:55:00Z">
        <w:r w:rsidR="007A7CB8">
          <w:rPr>
            <w:b/>
            <w:bCs/>
            <w:color w:val="000000" w:themeColor="text1"/>
            <w:sz w:val="18"/>
            <w:szCs w:val="18"/>
          </w:rPr>
          <w:t xml:space="preserve"> means region of interest, which</w:t>
        </w:r>
      </w:ins>
      <w:r>
        <w:rPr>
          <w:rFonts w:hint="eastAsia"/>
          <w:b/>
          <w:bCs/>
          <w:color w:val="000000" w:themeColor="text1"/>
          <w:sz w:val="18"/>
          <w:szCs w:val="18"/>
        </w:rPr>
        <w:t xml:space="preserve"> </w:t>
      </w:r>
      <w:r>
        <w:rPr>
          <w:b/>
          <w:bCs/>
          <w:color w:val="000000" w:themeColor="text1"/>
          <w:sz w:val="18"/>
          <w:szCs w:val="18"/>
        </w:rPr>
        <w:t xml:space="preserve">indicates that studies are excluded </w:t>
      </w:r>
      <w:r>
        <w:rPr>
          <w:rFonts w:hint="eastAsia"/>
          <w:b/>
          <w:bCs/>
          <w:color w:val="000000" w:themeColor="text1"/>
          <w:sz w:val="18"/>
          <w:szCs w:val="18"/>
        </w:rPr>
        <w:t xml:space="preserve">when </w:t>
      </w:r>
      <w:r>
        <w:rPr>
          <w:b/>
          <w:bCs/>
          <w:color w:val="000000" w:themeColor="text1"/>
          <w:sz w:val="18"/>
          <w:szCs w:val="18"/>
        </w:rPr>
        <w:t xml:space="preserve">results from region of interest (ROI) analyses were </w:t>
      </w:r>
      <w:r>
        <w:rPr>
          <w:rFonts w:hint="eastAsia"/>
          <w:b/>
          <w:bCs/>
          <w:color w:val="000000" w:themeColor="text1"/>
          <w:sz w:val="18"/>
          <w:szCs w:val="18"/>
        </w:rPr>
        <w:t>reported</w:t>
      </w:r>
      <w:r>
        <w:rPr>
          <w:b/>
          <w:bCs/>
          <w:color w:val="000000" w:themeColor="text1"/>
          <w:sz w:val="18"/>
          <w:szCs w:val="18"/>
        </w:rPr>
        <w:t xml:space="preserve"> only; “No eligible contrast” indicates that studies are excluded if they did not contain brain imaging results for self-reference; and “Same data” indicates that</w:t>
      </w:r>
      <w:r>
        <w:rPr>
          <w:rFonts w:hint="eastAsia"/>
          <w:b/>
          <w:bCs/>
          <w:color w:val="000000" w:themeColor="text1"/>
          <w:sz w:val="18"/>
          <w:szCs w:val="18"/>
        </w:rPr>
        <w:t xml:space="preserve"> when</w:t>
      </w:r>
      <w:r>
        <w:rPr>
          <w:b/>
          <w:bCs/>
          <w:color w:val="000000" w:themeColor="text1"/>
          <w:sz w:val="18"/>
          <w:szCs w:val="18"/>
        </w:rPr>
        <w:t xml:space="preserve"> two studies used data</w:t>
      </w:r>
      <w:r>
        <w:rPr>
          <w:rFonts w:hint="eastAsia"/>
          <w:b/>
          <w:bCs/>
          <w:color w:val="000000" w:themeColor="text1"/>
          <w:sz w:val="18"/>
          <w:szCs w:val="18"/>
        </w:rPr>
        <w:t xml:space="preserve"> from</w:t>
      </w:r>
      <w:r>
        <w:rPr>
          <w:b/>
          <w:bCs/>
          <w:color w:val="000000" w:themeColor="text1"/>
          <w:sz w:val="18"/>
          <w:szCs w:val="18"/>
        </w:rPr>
        <w:t xml:space="preserve"> the same group of participants</w:t>
      </w:r>
      <w:r>
        <w:rPr>
          <w:rFonts w:hint="eastAsia"/>
          <w:b/>
          <w:bCs/>
          <w:color w:val="000000" w:themeColor="text1"/>
          <w:sz w:val="18"/>
          <w:szCs w:val="18"/>
        </w:rPr>
        <w:t xml:space="preserve">, </w:t>
      </w:r>
      <w:r>
        <w:rPr>
          <w:b/>
          <w:bCs/>
          <w:color w:val="000000" w:themeColor="text1"/>
          <w:sz w:val="18"/>
          <w:szCs w:val="18"/>
        </w:rPr>
        <w:t>only one study is</w:t>
      </w:r>
      <w:r>
        <w:rPr>
          <w:rFonts w:hint="eastAsia"/>
          <w:b/>
          <w:bCs/>
          <w:color w:val="000000" w:themeColor="text1"/>
          <w:sz w:val="18"/>
          <w:szCs w:val="18"/>
        </w:rPr>
        <w:t xml:space="preserve"> </w:t>
      </w:r>
      <w:r>
        <w:rPr>
          <w:b/>
          <w:bCs/>
          <w:color w:val="000000" w:themeColor="text1"/>
          <w:sz w:val="18"/>
          <w:szCs w:val="18"/>
        </w:rPr>
        <w:t xml:space="preserve">included. </w:t>
      </w:r>
    </w:p>
    <w:p w14:paraId="177AC967" w14:textId="77777777" w:rsidR="00264165" w:rsidRDefault="00000000">
      <w:pPr>
        <w:pStyle w:val="3"/>
        <w:rPr>
          <w:color w:val="000000" w:themeColor="text1"/>
        </w:rPr>
      </w:pPr>
      <w:r>
        <w:rPr>
          <w:rFonts w:hint="eastAsia"/>
          <w:color w:val="000000" w:themeColor="text1"/>
        </w:rPr>
        <w:t>1</w:t>
      </w:r>
      <w:r>
        <w:rPr>
          <w:color w:val="000000" w:themeColor="text1"/>
        </w:rPr>
        <w:t>.2</w:t>
      </w:r>
      <w:r>
        <w:rPr>
          <w:rFonts w:hint="eastAsia"/>
          <w:color w:val="000000" w:themeColor="text1"/>
        </w:rPr>
        <w:t>数据处理</w:t>
      </w:r>
    </w:p>
    <w:p w14:paraId="5C8D39BA" w14:textId="77777777" w:rsidR="00264165" w:rsidRDefault="00000000">
      <w:pPr>
        <w:ind w:firstLineChars="200" w:firstLine="420"/>
        <w:rPr>
          <w:color w:val="000000" w:themeColor="text1"/>
        </w:rPr>
      </w:pPr>
      <w:r>
        <w:rPr>
          <w:rFonts w:hint="eastAsia"/>
          <w:color w:val="000000" w:themeColor="text1"/>
        </w:rPr>
        <w:t>对纳入文章的编码包括四个阶段。第一阶段，编码手册的编制，两位编码者和通讯作者共同编制初步的编码手册；随后两位编码者依据初步的编码手册对少量（</w:t>
      </w:r>
      <w:r>
        <w:rPr>
          <w:rFonts w:hint="eastAsia"/>
          <w:color w:val="000000" w:themeColor="text1"/>
        </w:rPr>
        <w:t>3</w:t>
      </w:r>
      <w:r>
        <w:rPr>
          <w:rFonts w:hint="eastAsia"/>
          <w:color w:val="000000" w:themeColor="text1"/>
        </w:rPr>
        <w:t>～</w:t>
      </w:r>
      <w:r>
        <w:rPr>
          <w:rFonts w:hint="eastAsia"/>
          <w:color w:val="000000" w:themeColor="text1"/>
        </w:rPr>
        <w:t>5</w:t>
      </w:r>
      <w:r>
        <w:rPr>
          <w:rFonts w:hint="eastAsia"/>
          <w:color w:val="000000" w:themeColor="text1"/>
        </w:rPr>
        <w:t>篇）文献进行独立的预编码，比较预编</w:t>
      </w:r>
      <w:proofErr w:type="gramStart"/>
      <w:r>
        <w:rPr>
          <w:rFonts w:hint="eastAsia"/>
          <w:color w:val="000000" w:themeColor="text1"/>
        </w:rPr>
        <w:t>码结果</w:t>
      </w:r>
      <w:proofErr w:type="gramEnd"/>
      <w:r>
        <w:rPr>
          <w:rFonts w:hint="eastAsia"/>
          <w:color w:val="000000" w:themeColor="text1"/>
        </w:rPr>
        <w:t>并与通讯作者讨论，改进编码手册；本阶段经过多次迭代，形成最终编码手册。第二阶段，两位编码者根据最终编码手册进行独立的数据摘录。第三阶段，两位编码者对摘录的数据分别进行编码一致性的评分，并对摘录内容进行汇总和统一。第四阶段，对所有纳入文章按照最终编码手册进行再次检查和汇总。为确保脑成</w:t>
      </w:r>
      <w:r>
        <w:rPr>
          <w:rFonts w:hint="eastAsia"/>
          <w:color w:val="000000" w:themeColor="text1"/>
        </w:rPr>
        <w:lastRenderedPageBreak/>
        <w:t>像数据摘录的准确性，对大脑激活坐标</w:t>
      </w:r>
      <w:proofErr w:type="gramStart"/>
      <w:r>
        <w:rPr>
          <w:rFonts w:hint="eastAsia"/>
          <w:color w:val="000000" w:themeColor="text1"/>
        </w:rPr>
        <w:t>点数据</w:t>
      </w:r>
      <w:proofErr w:type="gramEnd"/>
      <w:r>
        <w:rPr>
          <w:rFonts w:hint="eastAsia"/>
          <w:color w:val="000000" w:themeColor="text1"/>
        </w:rPr>
        <w:t>的收集也经过三个阶段：第一阶段两位编码者独立摘录，第二阶段两者独立核对，核对后讨论不同，第三阶段整合汇总所有坐标，并进行分类。</w:t>
      </w:r>
    </w:p>
    <w:bookmarkEnd w:id="37"/>
    <w:p w14:paraId="30EC6F16" w14:textId="77777777" w:rsidR="00264165" w:rsidRDefault="00000000">
      <w:pPr>
        <w:pStyle w:val="2"/>
        <w:rPr>
          <w:color w:val="000000" w:themeColor="text1"/>
        </w:rPr>
      </w:pPr>
      <w:r>
        <w:rPr>
          <w:color w:val="000000" w:themeColor="text1"/>
        </w:rPr>
        <w:t xml:space="preserve">2  </w:t>
      </w:r>
      <w:r>
        <w:rPr>
          <w:color w:val="000000" w:themeColor="text1"/>
        </w:rPr>
        <w:t>数据样本描述</w:t>
      </w:r>
    </w:p>
    <w:p w14:paraId="796E62A6" w14:textId="77777777" w:rsidR="00264165" w:rsidRDefault="00000000">
      <w:pPr>
        <w:pStyle w:val="3"/>
        <w:rPr>
          <w:color w:val="000000" w:themeColor="text1"/>
        </w:rPr>
      </w:pPr>
      <w:r>
        <w:rPr>
          <w:color w:val="000000" w:themeColor="text1"/>
        </w:rPr>
        <w:t xml:space="preserve">2.1  </w:t>
      </w:r>
      <w:r>
        <w:rPr>
          <w:rFonts w:hint="eastAsia"/>
          <w:color w:val="000000" w:themeColor="text1"/>
        </w:rPr>
        <w:t>命名格式</w:t>
      </w:r>
    </w:p>
    <w:p w14:paraId="1ACB7B55" w14:textId="77777777" w:rsidR="00264165" w:rsidRDefault="00000000">
      <w:pPr>
        <w:ind w:firstLineChars="200" w:firstLine="420"/>
        <w:rPr>
          <w:color w:val="000000" w:themeColor="text1"/>
        </w:rPr>
      </w:pPr>
      <w:bookmarkStart w:id="42" w:name="_Hlk116222375"/>
      <w:r>
        <w:rPr>
          <w:rFonts w:hint="eastAsia"/>
          <w:color w:val="000000" w:themeColor="text1"/>
        </w:rPr>
        <w:t>本数据</w:t>
      </w:r>
      <w:proofErr w:type="gramStart"/>
      <w:r>
        <w:rPr>
          <w:rFonts w:hint="eastAsia"/>
          <w:color w:val="000000" w:themeColor="text1"/>
        </w:rPr>
        <w:t>集包括</w:t>
      </w:r>
      <w:proofErr w:type="gramEnd"/>
      <w:r>
        <w:rPr>
          <w:rFonts w:hint="eastAsia"/>
          <w:color w:val="000000" w:themeColor="text1"/>
        </w:rPr>
        <w:t>四个部分（除</w:t>
      </w:r>
      <w:r>
        <w:rPr>
          <w:rFonts w:cs="Times New Roman"/>
          <w:color w:val="000000" w:themeColor="text1"/>
        </w:rPr>
        <w:t>“</w:t>
      </w:r>
      <w:r>
        <w:rPr>
          <w:color w:val="000000" w:themeColor="text1"/>
        </w:rPr>
        <w:t>README”</w:t>
      </w:r>
      <w:r>
        <w:rPr>
          <w:rFonts w:hint="eastAsia"/>
          <w:color w:val="000000" w:themeColor="text1"/>
        </w:rPr>
        <w:t>说明文件外）。第一部分为文献信息记录，文件名为“自我参照</w:t>
      </w:r>
      <w:r>
        <w:rPr>
          <w:color w:val="000000" w:themeColor="text1"/>
        </w:rPr>
        <w:t>_</w:t>
      </w:r>
      <w:r>
        <w:rPr>
          <w:rFonts w:hint="eastAsia"/>
          <w:color w:val="000000" w:themeColor="text1"/>
        </w:rPr>
        <w:t>文章信息</w:t>
      </w:r>
      <w:r>
        <w:rPr>
          <w:color w:val="000000" w:themeColor="text1"/>
        </w:rPr>
        <w:t>.csv</w:t>
      </w:r>
      <w:proofErr w:type="gramStart"/>
      <w:r>
        <w:rPr>
          <w:rFonts w:hint="eastAsia"/>
          <w:color w:val="000000" w:themeColor="text1"/>
        </w:rPr>
        <w:t>”</w:t>
      </w:r>
      <w:proofErr w:type="gramEnd"/>
      <w:r>
        <w:rPr>
          <w:rFonts w:hint="eastAsia"/>
          <w:color w:val="000000" w:themeColor="text1"/>
        </w:rPr>
        <w:t>（英文版“</w:t>
      </w:r>
      <w:r>
        <w:rPr>
          <w:rFonts w:hint="eastAsia"/>
          <w:color w:val="000000" w:themeColor="text1"/>
        </w:rPr>
        <w:t>Self</w:t>
      </w:r>
      <w:r>
        <w:rPr>
          <w:color w:val="000000" w:themeColor="text1"/>
        </w:rPr>
        <w:t>_Ref_Article_Info.</w:t>
      </w:r>
      <w:r>
        <w:rPr>
          <w:rFonts w:hint="eastAsia"/>
          <w:color w:val="000000" w:themeColor="text1"/>
        </w:rPr>
        <w:t>csv</w:t>
      </w:r>
      <w:r>
        <w:rPr>
          <w:rFonts w:hint="eastAsia"/>
          <w:color w:val="000000" w:themeColor="text1"/>
        </w:rPr>
        <w:t>”），格式为</w:t>
      </w:r>
      <w:r>
        <w:rPr>
          <w:rFonts w:hint="eastAsia"/>
          <w:color w:val="000000" w:themeColor="text1"/>
        </w:rPr>
        <w:t>csv</w:t>
      </w:r>
      <w:r>
        <w:rPr>
          <w:rFonts w:hint="eastAsia"/>
          <w:color w:val="000000" w:themeColor="text1"/>
        </w:rPr>
        <w:t>，包括入选文献的基本信息，如作者、期刊、样本量等，其说明手册为“手册</w:t>
      </w:r>
      <w:r>
        <w:rPr>
          <w:color w:val="000000" w:themeColor="text1"/>
        </w:rPr>
        <w:t>_</w:t>
      </w:r>
      <w:r>
        <w:rPr>
          <w:rFonts w:hint="eastAsia"/>
          <w:color w:val="000000" w:themeColor="text1"/>
        </w:rPr>
        <w:t>自我参照</w:t>
      </w:r>
      <w:r>
        <w:rPr>
          <w:rFonts w:hint="eastAsia"/>
          <w:color w:val="000000" w:themeColor="text1"/>
        </w:rPr>
        <w:t>_</w:t>
      </w:r>
      <w:r>
        <w:rPr>
          <w:rFonts w:hint="eastAsia"/>
          <w:color w:val="000000" w:themeColor="text1"/>
        </w:rPr>
        <w:t>文章信息</w:t>
      </w:r>
      <w:r>
        <w:rPr>
          <w:rFonts w:hint="eastAsia"/>
          <w:color w:val="000000" w:themeColor="text1"/>
        </w:rPr>
        <w:t>.csv</w:t>
      </w:r>
      <w:r>
        <w:rPr>
          <w:rFonts w:hint="eastAsia"/>
          <w:color w:val="000000" w:themeColor="text1"/>
        </w:rPr>
        <w:t>（英文版为</w:t>
      </w:r>
      <w:r>
        <w:rPr>
          <w:color w:val="000000" w:themeColor="text1"/>
        </w:rPr>
        <w:t>“</w:t>
      </w:r>
      <w:r>
        <w:rPr>
          <w:rFonts w:hint="eastAsia"/>
          <w:color w:val="000000" w:themeColor="text1"/>
        </w:rPr>
        <w:t>Codebook_Self</w:t>
      </w:r>
      <w:r>
        <w:rPr>
          <w:color w:val="000000" w:themeColor="text1"/>
        </w:rPr>
        <w:t>_Ref_Article_Info</w:t>
      </w:r>
      <w:r>
        <w:rPr>
          <w:rFonts w:hint="eastAsia"/>
          <w:color w:val="000000" w:themeColor="text1"/>
        </w:rPr>
        <w:t>.csv</w:t>
      </w:r>
      <w:r>
        <w:rPr>
          <w:color w:val="000000" w:themeColor="text1"/>
        </w:rPr>
        <w:t>”</w:t>
      </w:r>
      <w:r>
        <w:rPr>
          <w:rFonts w:hint="eastAsia"/>
          <w:color w:val="000000" w:themeColor="text1"/>
        </w:rPr>
        <w:t>）。第二部分为整理后的自我参照操作化定义信息，格式为</w:t>
      </w:r>
      <w:r>
        <w:rPr>
          <w:rFonts w:hint="eastAsia"/>
          <w:color w:val="000000" w:themeColor="text1"/>
        </w:rPr>
        <w:t>csv</w:t>
      </w:r>
      <w:r>
        <w:rPr>
          <w:rFonts w:hint="eastAsia"/>
          <w:color w:val="000000" w:themeColor="text1"/>
        </w:rPr>
        <w:t>，记录入选文献中对自我参照效应的操作化定义，其命名形式为“自我参照</w:t>
      </w:r>
      <w:r>
        <w:rPr>
          <w:rFonts w:hint="eastAsia"/>
          <w:color w:val="000000" w:themeColor="text1"/>
        </w:rPr>
        <w:t>_</w:t>
      </w:r>
      <w:r>
        <w:rPr>
          <w:rFonts w:hint="eastAsia"/>
          <w:color w:val="000000" w:themeColor="text1"/>
        </w:rPr>
        <w:t>操作化定义</w:t>
      </w:r>
      <w:r>
        <w:rPr>
          <w:rFonts w:hint="eastAsia"/>
          <w:color w:val="000000" w:themeColor="text1"/>
        </w:rPr>
        <w:t>.</w:t>
      </w:r>
      <w:r>
        <w:rPr>
          <w:color w:val="000000" w:themeColor="text1"/>
        </w:rPr>
        <w:t>csv</w:t>
      </w:r>
      <w:r>
        <w:rPr>
          <w:rFonts w:hint="eastAsia"/>
          <w:color w:val="000000" w:themeColor="text1"/>
        </w:rPr>
        <w:t>”（英文版</w:t>
      </w:r>
      <w:r>
        <w:rPr>
          <w:rFonts w:cs="Times New Roman" w:hint="eastAsia"/>
          <w:color w:val="000000" w:themeColor="text1"/>
        </w:rPr>
        <w:t>“</w:t>
      </w:r>
      <w:r>
        <w:rPr>
          <w:rFonts w:cs="Times New Roman"/>
          <w:color w:val="000000" w:themeColor="text1"/>
        </w:rPr>
        <w:t>Self_Ref_Operationalization.</w:t>
      </w:r>
      <w:r>
        <w:rPr>
          <w:rFonts w:cs="Times New Roman" w:hint="eastAsia"/>
          <w:color w:val="000000" w:themeColor="text1"/>
        </w:rPr>
        <w:t>csv</w:t>
      </w:r>
      <w:r>
        <w:rPr>
          <w:rFonts w:cs="Times New Roman"/>
          <w:color w:val="000000" w:themeColor="text1"/>
        </w:rPr>
        <w:t>”</w:t>
      </w:r>
      <w:r>
        <w:rPr>
          <w:rFonts w:cs="Times New Roman" w:hint="eastAsia"/>
          <w:color w:val="000000" w:themeColor="text1"/>
        </w:rPr>
        <w:t>），其说明手册为</w:t>
      </w:r>
      <w:r>
        <w:rPr>
          <w:rFonts w:hint="eastAsia"/>
          <w:color w:val="000000" w:themeColor="text1"/>
        </w:rPr>
        <w:t>“手册</w:t>
      </w:r>
      <w:r>
        <w:rPr>
          <w:color w:val="000000" w:themeColor="text1"/>
        </w:rPr>
        <w:t>_</w:t>
      </w:r>
      <w:r>
        <w:rPr>
          <w:rFonts w:hint="eastAsia"/>
          <w:color w:val="000000" w:themeColor="text1"/>
        </w:rPr>
        <w:t>自我参照</w:t>
      </w:r>
      <w:r>
        <w:rPr>
          <w:rFonts w:hint="eastAsia"/>
          <w:color w:val="000000" w:themeColor="text1"/>
        </w:rPr>
        <w:t>_</w:t>
      </w:r>
      <w:r>
        <w:rPr>
          <w:rFonts w:hint="eastAsia"/>
          <w:color w:val="000000" w:themeColor="text1"/>
        </w:rPr>
        <w:t>操作化定义</w:t>
      </w:r>
      <w:r>
        <w:rPr>
          <w:rFonts w:hint="eastAsia"/>
          <w:color w:val="000000" w:themeColor="text1"/>
        </w:rPr>
        <w:t>.</w:t>
      </w:r>
      <w:r>
        <w:rPr>
          <w:color w:val="000000" w:themeColor="text1"/>
        </w:rPr>
        <w:t>csv</w:t>
      </w:r>
      <w:r>
        <w:rPr>
          <w:rFonts w:hint="eastAsia"/>
          <w:color w:val="000000" w:themeColor="text1"/>
        </w:rPr>
        <w:t>”（英文版为</w:t>
      </w:r>
      <w:r>
        <w:rPr>
          <w:color w:val="000000" w:themeColor="text1"/>
        </w:rPr>
        <w:t>“</w:t>
      </w:r>
      <w:r>
        <w:rPr>
          <w:rFonts w:hint="eastAsia"/>
          <w:color w:val="000000" w:themeColor="text1"/>
        </w:rPr>
        <w:t>Codebook_</w:t>
      </w:r>
      <w:r>
        <w:rPr>
          <w:rFonts w:cs="Times New Roman"/>
          <w:color w:val="000000" w:themeColor="text1"/>
        </w:rPr>
        <w:t>Self_Ref_Operationalization</w:t>
      </w:r>
      <w:r>
        <w:rPr>
          <w:rFonts w:hint="eastAsia"/>
          <w:color w:val="000000" w:themeColor="text1"/>
        </w:rPr>
        <w:t>.csv</w:t>
      </w:r>
      <w:r>
        <w:rPr>
          <w:color w:val="000000" w:themeColor="text1"/>
        </w:rPr>
        <w:t>”</w:t>
      </w:r>
      <w:r>
        <w:rPr>
          <w:rFonts w:hint="eastAsia"/>
          <w:color w:val="000000" w:themeColor="text1"/>
        </w:rPr>
        <w:t>）。第三部分为</w:t>
      </w:r>
      <w:r>
        <w:rPr>
          <w:rFonts w:hint="eastAsia"/>
          <w:color w:val="000000" w:themeColor="text1"/>
        </w:rPr>
        <w:t>fMRI</w:t>
      </w:r>
      <w:r>
        <w:rPr>
          <w:rFonts w:hint="eastAsia"/>
          <w:color w:val="000000" w:themeColor="text1"/>
        </w:rPr>
        <w:t>激活坐标点数据，统一保存于</w:t>
      </w:r>
      <w:r>
        <w:rPr>
          <w:rFonts w:cs="Times New Roman"/>
          <w:color w:val="000000" w:themeColor="text1"/>
          <w:szCs w:val="21"/>
        </w:rPr>
        <w:t>“</w:t>
      </w:r>
      <w:proofErr w:type="spellStart"/>
      <w:r>
        <w:rPr>
          <w:rFonts w:cs="Times New Roman"/>
          <w:bCs/>
          <w:color w:val="000000" w:themeColor="text1"/>
          <w:kern w:val="0"/>
          <w:szCs w:val="21"/>
        </w:rPr>
        <w:t>Self_Ref_Foci_Raw</w:t>
      </w:r>
      <w:proofErr w:type="spellEnd"/>
      <w:r>
        <w:rPr>
          <w:rFonts w:cs="Times New Roman"/>
          <w:color w:val="000000" w:themeColor="text1"/>
          <w:szCs w:val="21"/>
        </w:rPr>
        <w:t>”</w:t>
      </w:r>
      <w:r>
        <w:rPr>
          <w:rFonts w:hint="eastAsia"/>
          <w:color w:val="000000" w:themeColor="text1"/>
        </w:rPr>
        <w:t>文件夹之中，使用与</w:t>
      </w:r>
      <w:proofErr w:type="spellStart"/>
      <w:r>
        <w:rPr>
          <w:color w:val="000000" w:themeColor="text1"/>
        </w:rPr>
        <w:t>BrainMap</w:t>
      </w:r>
      <w:proofErr w:type="spellEnd"/>
      <w:r>
        <w:rPr>
          <w:rFonts w:hint="eastAsia"/>
          <w:color w:val="000000" w:themeColor="text1"/>
        </w:rPr>
        <w:t>数据库</w:t>
      </w:r>
      <w:r>
        <w:rPr>
          <w:rFonts w:cs="Times New Roman"/>
          <w:color w:val="000000" w:themeColor="text1"/>
          <w:kern w:val="0"/>
          <w:szCs w:val="24"/>
          <w:vertAlign w:val="superscript"/>
        </w:rPr>
        <w:t>[3</w:t>
      </w:r>
      <w:r>
        <w:rPr>
          <w:rFonts w:cs="Times New Roman" w:hint="eastAsia"/>
          <w:color w:val="000000" w:themeColor="text1"/>
          <w:kern w:val="0"/>
          <w:szCs w:val="24"/>
          <w:vertAlign w:val="superscript"/>
        </w:rPr>
        <w:t>4</w:t>
      </w:r>
      <w:r>
        <w:rPr>
          <w:rFonts w:cs="Times New Roman"/>
          <w:color w:val="000000" w:themeColor="text1"/>
          <w:kern w:val="0"/>
          <w:szCs w:val="24"/>
          <w:vertAlign w:val="superscript"/>
        </w:rPr>
        <w:t>]</w:t>
      </w:r>
      <w:r>
        <w:rPr>
          <w:rFonts w:hint="eastAsia"/>
          <w:color w:val="000000" w:themeColor="text1"/>
        </w:rPr>
        <w:t>相同的文件格式，以</w:t>
      </w:r>
      <w:r>
        <w:rPr>
          <w:color w:val="000000" w:themeColor="text1"/>
        </w:rPr>
        <w:t>TXT</w:t>
      </w:r>
      <w:r>
        <w:rPr>
          <w:rFonts w:hint="eastAsia"/>
          <w:color w:val="000000" w:themeColor="text1"/>
        </w:rPr>
        <w:t>格式文件保存，其命名形式为</w:t>
      </w:r>
      <w:bookmarkStart w:id="43" w:name="_Hlk104925892"/>
      <w:r>
        <w:rPr>
          <w:rFonts w:cs="Times New Roman" w:hint="eastAsia"/>
          <w:color w:val="000000" w:themeColor="text1"/>
        </w:rPr>
        <w:t>“</w:t>
      </w:r>
      <w:r>
        <w:rPr>
          <w:rFonts w:cs="Times New Roman"/>
          <w:color w:val="000000" w:themeColor="text1"/>
        </w:rPr>
        <w:t>FirstAuthor</w:t>
      </w:r>
      <w:bookmarkEnd w:id="43"/>
      <w:r>
        <w:rPr>
          <w:rFonts w:cs="Times New Roman"/>
          <w:color w:val="000000" w:themeColor="text1"/>
        </w:rPr>
        <w:t>_Year_JournalAbbreviation.txt”</w:t>
      </w:r>
      <w:r>
        <w:rPr>
          <w:color w:val="000000" w:themeColor="text1"/>
        </w:rPr>
        <w:t>，其中</w:t>
      </w:r>
      <w:proofErr w:type="spellStart"/>
      <w:r>
        <w:rPr>
          <w:color w:val="000000" w:themeColor="text1"/>
        </w:rPr>
        <w:t>FirstAuthor</w:t>
      </w:r>
      <w:proofErr w:type="spellEnd"/>
      <w:r>
        <w:rPr>
          <w:color w:val="000000" w:themeColor="text1"/>
        </w:rPr>
        <w:t xml:space="preserve"> </w:t>
      </w:r>
      <w:r>
        <w:rPr>
          <w:color w:val="000000" w:themeColor="text1"/>
        </w:rPr>
        <w:t>代</w:t>
      </w:r>
      <w:r>
        <w:rPr>
          <w:rFonts w:hint="eastAsia"/>
          <w:color w:val="000000" w:themeColor="text1"/>
        </w:rPr>
        <w:t>表文章的第一作者的姓氏，</w:t>
      </w:r>
      <w:r>
        <w:rPr>
          <w:color w:val="000000" w:themeColor="text1"/>
        </w:rPr>
        <w:t>Year</w:t>
      </w:r>
      <w:r>
        <w:rPr>
          <w:color w:val="000000" w:themeColor="text1"/>
        </w:rPr>
        <w:t>代表</w:t>
      </w:r>
      <w:r>
        <w:rPr>
          <w:rFonts w:hint="eastAsia"/>
          <w:color w:val="000000" w:themeColor="text1"/>
        </w:rPr>
        <w:t>文章的发表年份</w:t>
      </w:r>
      <w:r>
        <w:rPr>
          <w:color w:val="000000" w:themeColor="text1"/>
        </w:rPr>
        <w:t>，</w:t>
      </w:r>
      <w:proofErr w:type="spellStart"/>
      <w:r>
        <w:rPr>
          <w:rFonts w:cs="Times New Roman"/>
          <w:color w:val="000000" w:themeColor="text1"/>
        </w:rPr>
        <w:t>JournalAbbreviation</w:t>
      </w:r>
      <w:proofErr w:type="spellEnd"/>
      <w:r>
        <w:rPr>
          <w:color w:val="000000" w:themeColor="text1"/>
        </w:rPr>
        <w:t>代表</w:t>
      </w:r>
      <w:r>
        <w:rPr>
          <w:rFonts w:hint="eastAsia"/>
          <w:color w:val="000000" w:themeColor="text1"/>
        </w:rPr>
        <w:t>文献发表期刊的简写</w:t>
      </w:r>
      <w:r>
        <w:rPr>
          <w:color w:val="000000" w:themeColor="text1"/>
        </w:rPr>
        <w:t>。</w:t>
      </w:r>
      <w:r>
        <w:rPr>
          <w:rFonts w:hint="eastAsia"/>
          <w:color w:val="000000" w:themeColor="text1"/>
        </w:rPr>
        <w:t>例如，</w:t>
      </w:r>
      <w:bookmarkStart w:id="44" w:name="_Hlk105005891"/>
      <w:r>
        <w:rPr>
          <w:rFonts w:cs="Times New Roman" w:hint="eastAsia"/>
          <w:color w:val="000000" w:themeColor="text1"/>
        </w:rPr>
        <w:t>“</w:t>
      </w:r>
      <w:r>
        <w:rPr>
          <w:rFonts w:cs="Times New Roman"/>
          <w:color w:val="000000" w:themeColor="text1"/>
        </w:rPr>
        <w:t>Hornung</w:t>
      </w:r>
      <w:bookmarkEnd w:id="44"/>
      <w:r>
        <w:rPr>
          <w:rFonts w:cs="Times New Roman"/>
          <w:color w:val="000000" w:themeColor="text1"/>
        </w:rPr>
        <w:t>_2019_FrontBehavNenurosci.txt”</w:t>
      </w:r>
      <w:r>
        <w:rPr>
          <w:rFonts w:hint="eastAsia"/>
          <w:color w:val="000000" w:themeColor="text1"/>
        </w:rPr>
        <w:t>代表该文章发表于</w:t>
      </w:r>
      <w:r>
        <w:rPr>
          <w:rFonts w:hint="eastAsia"/>
          <w:color w:val="000000" w:themeColor="text1"/>
        </w:rPr>
        <w:t>2</w:t>
      </w:r>
      <w:r>
        <w:rPr>
          <w:color w:val="000000" w:themeColor="text1"/>
        </w:rPr>
        <w:t>019</w:t>
      </w:r>
      <w:r>
        <w:rPr>
          <w:rFonts w:hint="eastAsia"/>
          <w:color w:val="000000" w:themeColor="text1"/>
        </w:rPr>
        <w:t>年，第一作者的姓氏为</w:t>
      </w:r>
      <w:r>
        <w:rPr>
          <w:color w:val="000000" w:themeColor="text1"/>
        </w:rPr>
        <w:t>Hornung</w:t>
      </w:r>
      <w:r>
        <w:rPr>
          <w:rFonts w:hint="eastAsia"/>
          <w:color w:val="000000" w:themeColor="text1"/>
        </w:rPr>
        <w:t>，发表期刊为</w:t>
      </w:r>
      <w:r>
        <w:rPr>
          <w:color w:val="000000" w:themeColor="text1"/>
        </w:rPr>
        <w:t>Frontiers in Behavioral Neuroscience</w:t>
      </w:r>
      <w:r>
        <w:rPr>
          <w:rFonts w:hint="eastAsia"/>
          <w:color w:val="000000" w:themeColor="text1"/>
        </w:rPr>
        <w:t>。第四部分为本论文的方法与结果的补充材料，保存于</w:t>
      </w:r>
      <w:r>
        <w:rPr>
          <w:rFonts w:cs="Times New Roman"/>
          <w:color w:val="000000" w:themeColor="text1"/>
          <w:szCs w:val="21"/>
        </w:rPr>
        <w:t>“</w:t>
      </w:r>
      <w:proofErr w:type="spellStart"/>
      <w:r>
        <w:rPr>
          <w:rFonts w:cs="Times New Roman"/>
          <w:bCs/>
          <w:color w:val="000000" w:themeColor="text1"/>
          <w:kern w:val="0"/>
          <w:szCs w:val="21"/>
        </w:rPr>
        <w:t>Suppl_Materials</w:t>
      </w:r>
      <w:proofErr w:type="spellEnd"/>
      <w:r>
        <w:rPr>
          <w:rFonts w:cs="Times New Roman"/>
          <w:color w:val="000000" w:themeColor="text1"/>
          <w:szCs w:val="21"/>
        </w:rPr>
        <w:t>”</w:t>
      </w:r>
      <w:r>
        <w:rPr>
          <w:rFonts w:hint="eastAsia"/>
          <w:color w:val="000000" w:themeColor="text1"/>
        </w:rPr>
        <w:t>文件夹。</w:t>
      </w:r>
    </w:p>
    <w:bookmarkEnd w:id="42"/>
    <w:p w14:paraId="0B473DA1" w14:textId="77777777" w:rsidR="00264165" w:rsidRDefault="00000000">
      <w:pPr>
        <w:pStyle w:val="3"/>
        <w:rPr>
          <w:color w:val="000000" w:themeColor="text1"/>
        </w:rPr>
      </w:pPr>
      <w:r>
        <w:rPr>
          <w:color w:val="000000" w:themeColor="text1"/>
        </w:rPr>
        <w:t xml:space="preserve">2.2  </w:t>
      </w:r>
      <w:r>
        <w:rPr>
          <w:rFonts w:hint="eastAsia"/>
          <w:color w:val="000000" w:themeColor="text1"/>
        </w:rPr>
        <w:t>数据样本</w:t>
      </w:r>
    </w:p>
    <w:p w14:paraId="4714037C" w14:textId="77777777" w:rsidR="00264165" w:rsidRDefault="00000000">
      <w:pPr>
        <w:ind w:firstLineChars="200" w:firstLine="420"/>
        <w:rPr>
          <w:color w:val="000000" w:themeColor="text1"/>
        </w:rPr>
      </w:pPr>
      <w:r>
        <w:rPr>
          <w:rFonts w:hint="eastAsia"/>
          <w:color w:val="000000" w:themeColor="text1"/>
        </w:rPr>
        <w:t>本数据集的主体数据来自</w:t>
      </w:r>
      <w:r>
        <w:rPr>
          <w:rFonts w:cs="Times New Roman"/>
          <w:color w:val="000000" w:themeColor="text1"/>
        </w:rPr>
        <w:t>66</w:t>
      </w:r>
      <w:r>
        <w:rPr>
          <w:rFonts w:hint="eastAsia"/>
          <w:color w:val="000000" w:themeColor="text1"/>
        </w:rPr>
        <w:t>篇文献，共包括</w:t>
      </w:r>
      <w:r>
        <w:rPr>
          <w:color w:val="000000" w:themeColor="text1"/>
          <w:highlight w:val="yellow"/>
        </w:rPr>
        <w:t>7</w:t>
      </w:r>
      <w:r>
        <w:rPr>
          <w:rFonts w:hint="eastAsia"/>
          <w:color w:val="000000" w:themeColor="text1"/>
          <w:highlight w:val="yellow"/>
        </w:rPr>
        <w:t>2</w:t>
      </w:r>
      <w:r>
        <w:rPr>
          <w:rFonts w:hint="eastAsia"/>
          <w:color w:val="000000" w:themeColor="text1"/>
          <w:highlight w:val="yellow"/>
        </w:rPr>
        <w:t>个实验，</w:t>
      </w:r>
      <w:r>
        <w:rPr>
          <w:rFonts w:cs="Times New Roman" w:hint="eastAsia"/>
          <w:color w:val="000000" w:themeColor="text1"/>
          <w:highlight w:val="yellow"/>
        </w:rPr>
        <w:t>2056</w:t>
      </w:r>
      <w:commentRangeStart w:id="45"/>
      <w:r>
        <w:rPr>
          <w:rFonts w:hint="eastAsia"/>
          <w:color w:val="000000" w:themeColor="text1"/>
          <w:highlight w:val="yellow"/>
        </w:rPr>
        <w:t>个被试</w:t>
      </w:r>
      <w:commentRangeEnd w:id="45"/>
      <w:r>
        <w:rPr>
          <w:rStyle w:val="af2"/>
        </w:rPr>
        <w:commentReference w:id="45"/>
      </w:r>
      <w:r>
        <w:rPr>
          <w:rFonts w:hint="eastAsia"/>
          <w:color w:val="000000" w:themeColor="text1"/>
        </w:rPr>
        <w:t>。数据文件包括</w:t>
      </w:r>
      <w:r>
        <w:rPr>
          <w:color w:val="000000" w:themeColor="text1"/>
        </w:rPr>
        <w:t>8</w:t>
      </w:r>
      <w:r>
        <w:rPr>
          <w:rFonts w:hint="eastAsia"/>
          <w:color w:val="000000" w:themeColor="text1"/>
        </w:rPr>
        <w:t>个</w:t>
      </w:r>
      <w:r>
        <w:rPr>
          <w:rFonts w:cs="Times New Roman" w:hint="eastAsia"/>
          <w:color w:val="000000" w:themeColor="text1"/>
        </w:rPr>
        <w:t>csv</w:t>
      </w:r>
      <w:r>
        <w:rPr>
          <w:rFonts w:hint="eastAsia"/>
          <w:color w:val="000000" w:themeColor="text1"/>
        </w:rPr>
        <w:t>文件和</w:t>
      </w:r>
      <w:r>
        <w:rPr>
          <w:rFonts w:hint="eastAsia"/>
          <w:color w:val="000000" w:themeColor="text1"/>
        </w:rPr>
        <w:t>72</w:t>
      </w:r>
      <w:r>
        <w:rPr>
          <w:rFonts w:hint="eastAsia"/>
          <w:color w:val="000000" w:themeColor="text1"/>
        </w:rPr>
        <w:t>个</w:t>
      </w:r>
      <w:r>
        <w:rPr>
          <w:rFonts w:hint="eastAsia"/>
          <w:color w:val="000000" w:themeColor="text1"/>
        </w:rPr>
        <w:t>TXT</w:t>
      </w:r>
      <w:r>
        <w:rPr>
          <w:rFonts w:hint="eastAsia"/>
          <w:color w:val="000000" w:themeColor="text1"/>
        </w:rPr>
        <w:t>文件。其中</w:t>
      </w:r>
      <w:r>
        <w:rPr>
          <w:color w:val="000000" w:themeColor="text1"/>
        </w:rPr>
        <w:t>8</w:t>
      </w:r>
      <w:r>
        <w:rPr>
          <w:rFonts w:hint="eastAsia"/>
          <w:color w:val="000000" w:themeColor="text1"/>
        </w:rPr>
        <w:t>个</w:t>
      </w:r>
      <w:r>
        <w:rPr>
          <w:color w:val="000000" w:themeColor="text1"/>
        </w:rPr>
        <w:t>CSV</w:t>
      </w:r>
      <w:r>
        <w:rPr>
          <w:rFonts w:hint="eastAsia"/>
          <w:color w:val="000000" w:themeColor="text1"/>
        </w:rPr>
        <w:t>文件分别是文献信息和自我参照的操作化定义的中英文版本及其对应的说明手册；</w:t>
      </w:r>
      <w:r>
        <w:rPr>
          <w:rFonts w:hint="eastAsia"/>
          <w:color w:val="000000" w:themeColor="text1"/>
        </w:rPr>
        <w:t>TXT</w:t>
      </w:r>
      <w:r>
        <w:rPr>
          <w:rFonts w:hint="eastAsia"/>
          <w:color w:val="000000" w:themeColor="text1"/>
        </w:rPr>
        <w:t>文件为激活坐标点数据。这两部分数据中，文献编号采用统一编号。此外，本数据集的在线版本中，还包括对本数据集的文件夹结构进行说明的</w:t>
      </w:r>
      <w:r>
        <w:rPr>
          <w:rFonts w:hint="eastAsia"/>
          <w:color w:val="000000" w:themeColor="text1"/>
        </w:rPr>
        <w:t>README.</w:t>
      </w:r>
      <w:r>
        <w:rPr>
          <w:color w:val="000000" w:themeColor="text1"/>
        </w:rPr>
        <w:t>txt</w:t>
      </w:r>
      <w:r>
        <w:rPr>
          <w:rFonts w:hint="eastAsia"/>
          <w:color w:val="000000" w:themeColor="text1"/>
        </w:rPr>
        <w:t>（内容见图</w:t>
      </w:r>
      <w:r>
        <w:rPr>
          <w:rFonts w:hint="eastAsia"/>
          <w:color w:val="000000" w:themeColor="text1"/>
        </w:rPr>
        <w:t>2</w:t>
      </w:r>
      <w:r>
        <w:rPr>
          <w:color w:val="000000" w:themeColor="text1"/>
        </w:rPr>
        <w:t>A</w:t>
      </w:r>
      <w:r>
        <w:rPr>
          <w:rFonts w:hint="eastAsia"/>
          <w:color w:val="000000" w:themeColor="text1"/>
        </w:rPr>
        <w:t>）。</w:t>
      </w:r>
    </w:p>
    <w:p w14:paraId="6F7F824B" w14:textId="77777777" w:rsidR="00264165" w:rsidRDefault="00000000">
      <w:pPr>
        <w:ind w:firstLineChars="200" w:firstLine="420"/>
        <w:rPr>
          <w:color w:val="000000" w:themeColor="text1"/>
        </w:rPr>
      </w:pPr>
      <w:r>
        <w:rPr>
          <w:rFonts w:hint="eastAsia"/>
          <w:color w:val="000000" w:themeColor="text1"/>
        </w:rPr>
        <w:t>文章信息数据包括文章编号、第一作者姓氏、出版年份、期刊等文献信息以及样本量、性别、年龄等被试相关的信息（见图</w:t>
      </w:r>
      <w:r>
        <w:rPr>
          <w:rFonts w:hint="eastAsia"/>
          <w:color w:val="000000" w:themeColor="text1"/>
        </w:rPr>
        <w:t>2</w:t>
      </w:r>
      <w:r>
        <w:rPr>
          <w:color w:val="000000" w:themeColor="text1"/>
        </w:rPr>
        <w:t>B</w:t>
      </w:r>
      <w:r>
        <w:rPr>
          <w:rFonts w:hint="eastAsia"/>
          <w:color w:val="000000" w:themeColor="text1"/>
        </w:rPr>
        <w:t>）。</w:t>
      </w:r>
    </w:p>
    <w:p w14:paraId="09B66612" w14:textId="1964A8ED" w:rsidR="00264165" w:rsidRDefault="00000000">
      <w:pPr>
        <w:ind w:firstLineChars="200" w:firstLine="420"/>
        <w:rPr>
          <w:color w:val="000000" w:themeColor="text1"/>
        </w:rPr>
      </w:pPr>
      <w:r>
        <w:rPr>
          <w:rFonts w:hint="eastAsia"/>
          <w:color w:val="000000" w:themeColor="text1"/>
        </w:rPr>
        <w:t>操作化定义数据包括文章编号、实验设计、实验任务等（见图</w:t>
      </w:r>
      <w:r>
        <w:rPr>
          <w:rFonts w:hint="eastAsia"/>
          <w:color w:val="000000" w:themeColor="text1"/>
        </w:rPr>
        <w:t>2</w:t>
      </w:r>
      <w:r>
        <w:rPr>
          <w:color w:val="000000" w:themeColor="text1"/>
        </w:rPr>
        <w:t>C</w:t>
      </w:r>
      <w:r>
        <w:rPr>
          <w:rFonts w:hint="eastAsia"/>
          <w:color w:val="000000" w:themeColor="text1"/>
        </w:rPr>
        <w:t>）。本部分信息编码了各个文章对自我参照加工的操作化定义细节。激活坐标</w:t>
      </w:r>
      <w:proofErr w:type="gramStart"/>
      <w:r>
        <w:rPr>
          <w:rFonts w:hint="eastAsia"/>
          <w:color w:val="000000" w:themeColor="text1"/>
        </w:rPr>
        <w:t>点数据</w:t>
      </w:r>
      <w:proofErr w:type="gramEnd"/>
      <w:r>
        <w:rPr>
          <w:rFonts w:hint="eastAsia"/>
          <w:color w:val="000000" w:themeColor="text1"/>
        </w:rPr>
        <w:t>采用文本文件（</w:t>
      </w:r>
      <w:r>
        <w:rPr>
          <w:color w:val="000000" w:themeColor="text1"/>
        </w:rPr>
        <w:t>.txt</w:t>
      </w:r>
      <w:r>
        <w:rPr>
          <w:rFonts w:hint="eastAsia"/>
          <w:color w:val="000000" w:themeColor="text1"/>
        </w:rPr>
        <w:t>），使用</w:t>
      </w:r>
      <w:proofErr w:type="spellStart"/>
      <w:r>
        <w:rPr>
          <w:rFonts w:hint="eastAsia"/>
          <w:color w:val="000000" w:themeColor="text1"/>
        </w:rPr>
        <w:t>BrainMap</w:t>
      </w:r>
      <w:proofErr w:type="spellEnd"/>
      <w:r>
        <w:rPr>
          <w:rFonts w:hint="eastAsia"/>
          <w:color w:val="000000" w:themeColor="text1"/>
        </w:rPr>
        <w:t>格式（又称“</w:t>
      </w:r>
      <w:r>
        <w:rPr>
          <w:rFonts w:hint="eastAsia"/>
          <w:color w:val="000000" w:themeColor="text1"/>
        </w:rPr>
        <w:t>Sleuth</w:t>
      </w:r>
      <w:r>
        <w:rPr>
          <w:rFonts w:hint="eastAsia"/>
          <w:color w:val="000000" w:themeColor="text1"/>
        </w:rPr>
        <w:t>格式”）摘录实验简要信息与脑成像结果的坐标点信息。单个文本文件仅记录来自同一篇文章的坐标点信息，按照全</w:t>
      </w:r>
      <w:proofErr w:type="gramStart"/>
      <w:r>
        <w:rPr>
          <w:rFonts w:hint="eastAsia"/>
          <w:color w:val="000000" w:themeColor="text1"/>
        </w:rPr>
        <w:t>脑分析</w:t>
      </w:r>
      <w:proofErr w:type="gramEnd"/>
      <w:r>
        <w:rPr>
          <w:rFonts w:hint="eastAsia"/>
          <w:color w:val="000000" w:themeColor="text1"/>
        </w:rPr>
        <w:t>的结果进行分组。</w:t>
      </w:r>
      <w:r>
        <w:rPr>
          <w:rFonts w:hint="eastAsia"/>
          <w:color w:val="000000" w:themeColor="text1"/>
        </w:rPr>
        <w:t>Sleuth</w:t>
      </w:r>
      <w:r>
        <w:rPr>
          <w:rFonts w:hint="eastAsia"/>
          <w:color w:val="000000" w:themeColor="text1"/>
        </w:rPr>
        <w:t>格式使用“</w:t>
      </w:r>
      <w:r>
        <w:rPr>
          <w:color w:val="000000" w:themeColor="text1"/>
        </w:rPr>
        <w:t>//</w:t>
      </w:r>
      <w:r>
        <w:rPr>
          <w:rFonts w:hint="eastAsia"/>
          <w:color w:val="000000" w:themeColor="text1"/>
        </w:rPr>
        <w:t>”</w:t>
      </w:r>
      <w:proofErr w:type="gramStart"/>
      <w:r>
        <w:rPr>
          <w:rFonts w:hint="eastAsia"/>
          <w:color w:val="000000" w:themeColor="text1"/>
        </w:rPr>
        <w:t>来作</w:t>
      </w:r>
      <w:proofErr w:type="gramEnd"/>
      <w:r>
        <w:rPr>
          <w:rFonts w:hint="eastAsia"/>
          <w:color w:val="000000" w:themeColor="text1"/>
        </w:rPr>
        <w:t>为行的分割符。通常第一行记录文章采用的脑成像坐标模板，“</w:t>
      </w:r>
      <w:r>
        <w:rPr>
          <w:color w:val="000000" w:themeColor="text1"/>
        </w:rPr>
        <w:t>// Reference=MNI</w:t>
      </w:r>
      <w:r>
        <w:rPr>
          <w:rFonts w:hint="eastAsia"/>
          <w:color w:val="000000" w:themeColor="text1"/>
        </w:rPr>
        <w:t>”代表</w:t>
      </w:r>
      <w:r>
        <w:rPr>
          <w:color w:val="000000" w:themeColor="text1"/>
        </w:rPr>
        <w:t>MNI</w:t>
      </w:r>
      <w:r>
        <w:rPr>
          <w:rFonts w:hint="eastAsia"/>
          <w:color w:val="000000" w:themeColor="text1"/>
        </w:rPr>
        <w:t>坐标模板；第二行记录实验相关信息；第三行记录样本量，“</w:t>
      </w:r>
      <w:r>
        <w:rPr>
          <w:color w:val="000000" w:themeColor="text1"/>
        </w:rPr>
        <w:t>// Subjects</w:t>
      </w:r>
      <w:ins w:id="46" w:author="Lena Zhang" w:date="2022-11-08T21:53:00Z">
        <w:del w:id="47" w:author="Chuan-Peng Hu" w:date="2022-11-09T08:00:00Z">
          <w:r w:rsidR="00EA111C" w:rsidDel="007C6774">
            <w:rPr>
              <w:color w:val="000000" w:themeColor="text1"/>
            </w:rPr>
            <w:delText xml:space="preserve"> </w:delText>
          </w:r>
        </w:del>
      </w:ins>
      <w:commentRangeStart w:id="48"/>
      <w:del w:id="49" w:author="Chuan-Peng Hu" w:date="2022-11-08T07:58:00Z">
        <w:r w:rsidDel="00DD5D95">
          <w:rPr>
            <w:color w:val="000000" w:themeColor="text1"/>
          </w:rPr>
          <w:delText xml:space="preserve"> </w:delText>
        </w:r>
      </w:del>
      <w:r>
        <w:rPr>
          <w:color w:val="000000" w:themeColor="text1"/>
        </w:rPr>
        <w:t>=</w:t>
      </w:r>
      <w:commentRangeEnd w:id="48"/>
      <w:r w:rsidR="00DD5D95">
        <w:rPr>
          <w:rStyle w:val="af2"/>
        </w:rPr>
        <w:commentReference w:id="48"/>
      </w:r>
      <w:del w:id="50" w:author="Chuan-Peng Hu" w:date="2022-11-08T07:58:00Z">
        <w:r w:rsidDel="00DD5D95">
          <w:rPr>
            <w:color w:val="000000" w:themeColor="text1"/>
          </w:rPr>
          <w:delText xml:space="preserve"> </w:delText>
        </w:r>
      </w:del>
      <w:r>
        <w:rPr>
          <w:color w:val="000000" w:themeColor="text1"/>
        </w:rPr>
        <w:t>14</w:t>
      </w:r>
      <w:r>
        <w:rPr>
          <w:rFonts w:hint="eastAsia"/>
          <w:color w:val="000000" w:themeColor="text1"/>
        </w:rPr>
        <w:t>”表示参与脑成像扫描的样本量为</w:t>
      </w:r>
      <w:r>
        <w:rPr>
          <w:color w:val="000000" w:themeColor="text1"/>
        </w:rPr>
        <w:t>14</w:t>
      </w:r>
      <w:r>
        <w:rPr>
          <w:rFonts w:hint="eastAsia"/>
          <w:color w:val="000000" w:themeColor="text1"/>
        </w:rPr>
        <w:t>；第四行为额外的标记信息，本数据集在这一行记录了坐标</w:t>
      </w:r>
      <w:proofErr w:type="gramStart"/>
      <w:r>
        <w:rPr>
          <w:rFonts w:hint="eastAsia"/>
          <w:color w:val="000000" w:themeColor="text1"/>
        </w:rPr>
        <w:t>点信息</w:t>
      </w:r>
      <w:proofErr w:type="gramEnd"/>
      <w:r>
        <w:rPr>
          <w:rFonts w:hint="eastAsia"/>
          <w:color w:val="000000" w:themeColor="text1"/>
        </w:rPr>
        <w:t>对应的标准化比较</w:t>
      </w:r>
      <w:r>
        <w:rPr>
          <w:color w:val="000000" w:themeColor="text1"/>
        </w:rPr>
        <w:t>(contrast)</w:t>
      </w:r>
      <w:r>
        <w:rPr>
          <w:rFonts w:hint="eastAsia"/>
          <w:color w:val="000000" w:themeColor="text1"/>
        </w:rPr>
        <w:t>的名称，用于保存自我参照在神经成像层面的操作化定义；从第五行开始记录坐标点信息，每行为一个坐标点，从左往右</w:t>
      </w:r>
      <w:r>
        <w:rPr>
          <w:rFonts w:hint="eastAsia"/>
          <w:color w:val="000000" w:themeColor="text1"/>
        </w:rPr>
        <w:lastRenderedPageBreak/>
        <w:t>依次为</w:t>
      </w:r>
      <w:r>
        <w:rPr>
          <w:color w:val="000000" w:themeColor="text1"/>
        </w:rPr>
        <w:t>x</w:t>
      </w:r>
      <w:r>
        <w:rPr>
          <w:rFonts w:hint="eastAsia"/>
          <w:color w:val="000000" w:themeColor="text1"/>
        </w:rPr>
        <w:t>、</w:t>
      </w:r>
      <w:r>
        <w:rPr>
          <w:color w:val="000000" w:themeColor="text1"/>
        </w:rPr>
        <w:t>y</w:t>
      </w:r>
      <w:r>
        <w:rPr>
          <w:rFonts w:hint="eastAsia"/>
          <w:color w:val="000000" w:themeColor="text1"/>
        </w:rPr>
        <w:t>、</w:t>
      </w:r>
      <w:r>
        <w:rPr>
          <w:color w:val="000000" w:themeColor="text1"/>
        </w:rPr>
        <w:t>z</w:t>
      </w:r>
      <w:r>
        <w:rPr>
          <w:rFonts w:hint="eastAsia"/>
          <w:color w:val="000000" w:themeColor="text1"/>
        </w:rPr>
        <w:t>，每行单个数值用通配符隔开。通常一个实验中会报告多个全</w:t>
      </w:r>
      <w:proofErr w:type="gramStart"/>
      <w:r>
        <w:rPr>
          <w:rFonts w:hint="eastAsia"/>
          <w:color w:val="000000" w:themeColor="text1"/>
        </w:rPr>
        <w:t>脑分析</w:t>
      </w:r>
      <w:proofErr w:type="gramEnd"/>
      <w:r>
        <w:rPr>
          <w:rFonts w:hint="eastAsia"/>
          <w:color w:val="000000" w:themeColor="text1"/>
        </w:rPr>
        <w:t>的结果，通过空行分割不同的结果（见图</w:t>
      </w:r>
      <w:r>
        <w:rPr>
          <w:rFonts w:hint="eastAsia"/>
          <w:color w:val="000000" w:themeColor="text1"/>
        </w:rPr>
        <w:t>2</w:t>
      </w:r>
      <w:r>
        <w:rPr>
          <w:color w:val="000000" w:themeColor="text1"/>
        </w:rPr>
        <w:t>D</w:t>
      </w:r>
      <w:r>
        <w:rPr>
          <w:rFonts w:hint="eastAsia"/>
          <w:color w:val="000000" w:themeColor="text1"/>
        </w:rPr>
        <w:t>）。</w:t>
      </w:r>
    </w:p>
    <w:p w14:paraId="35766687" w14:textId="77777777" w:rsidR="00264165" w:rsidRDefault="00264165">
      <w:pPr>
        <w:jc w:val="center"/>
        <w:rPr>
          <w:color w:val="000000" w:themeColor="text1"/>
        </w:rPr>
      </w:pPr>
    </w:p>
    <w:p w14:paraId="1A482668" w14:textId="6E565A66" w:rsidR="00264165" w:rsidRDefault="00000000" w:rsidP="00C34F07">
      <w:pPr>
        <w:jc w:val="center"/>
        <w:rPr>
          <w:color w:val="000000" w:themeColor="text1"/>
        </w:rPr>
      </w:pPr>
      <w:commentRangeStart w:id="51"/>
      <w:commentRangeEnd w:id="51"/>
      <w:r>
        <w:rPr>
          <w:rStyle w:val="af2"/>
        </w:rPr>
        <w:commentReference w:id="51"/>
      </w:r>
      <w:ins w:id="52" w:author="Lena Zhang" w:date="2022-11-08T22:03:00Z">
        <w:r w:rsidR="00C34F07">
          <w:rPr>
            <w:noProof/>
            <w:color w:val="000000" w:themeColor="text1"/>
          </w:rPr>
          <w:drawing>
            <wp:inline distT="0" distB="0" distL="0" distR="0" wp14:anchorId="01D6EEE6" wp14:editId="036061E9">
              <wp:extent cx="5099688" cy="28638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96DAC541-7B7A-43D3-8B79-37D633B846F1}">
                            <asvg:svgBlip xmlns:asvg="http://schemas.microsoft.com/office/drawing/2016/SVG/main" r:embed="rId37"/>
                          </a:ext>
                        </a:extLst>
                      </a:blip>
                      <a:stretch>
                        <a:fillRect/>
                      </a:stretch>
                    </pic:blipFill>
                    <pic:spPr>
                      <a:xfrm>
                        <a:off x="0" y="0"/>
                        <a:ext cx="5099688" cy="2863850"/>
                      </a:xfrm>
                      <a:prstGeom prst="rect">
                        <a:avLst/>
                      </a:prstGeom>
                    </pic:spPr>
                  </pic:pic>
                </a:graphicData>
              </a:graphic>
            </wp:inline>
          </w:drawing>
        </w:r>
      </w:ins>
    </w:p>
    <w:p w14:paraId="69C43B2E" w14:textId="77777777" w:rsidR="00264165" w:rsidRDefault="00000000">
      <w:pPr>
        <w:jc w:val="center"/>
        <w:rPr>
          <w:b/>
          <w:bCs/>
          <w:color w:val="000000" w:themeColor="text1"/>
          <w:sz w:val="18"/>
          <w:szCs w:val="18"/>
        </w:rPr>
      </w:pPr>
      <w:r>
        <w:rPr>
          <w:rFonts w:hint="eastAsia"/>
          <w:b/>
          <w:bCs/>
          <w:color w:val="000000" w:themeColor="text1"/>
          <w:sz w:val="18"/>
          <w:szCs w:val="18"/>
        </w:rPr>
        <w:t>图</w:t>
      </w:r>
      <w:r>
        <w:rPr>
          <w:b/>
          <w:bCs/>
          <w:color w:val="000000" w:themeColor="text1"/>
          <w:sz w:val="18"/>
          <w:szCs w:val="18"/>
        </w:rPr>
        <w:t xml:space="preserve">2  </w:t>
      </w:r>
      <w:r>
        <w:rPr>
          <w:rFonts w:hint="eastAsia"/>
          <w:b/>
          <w:bCs/>
          <w:color w:val="000000" w:themeColor="text1"/>
          <w:sz w:val="18"/>
          <w:szCs w:val="18"/>
        </w:rPr>
        <w:t>数据样例截图：</w:t>
      </w:r>
      <w:r>
        <w:rPr>
          <w:b/>
          <w:bCs/>
          <w:color w:val="000000" w:themeColor="text1"/>
          <w:sz w:val="18"/>
          <w:szCs w:val="18"/>
        </w:rPr>
        <w:t>( A ) “README.txt”</w:t>
      </w:r>
      <w:r>
        <w:rPr>
          <w:b/>
          <w:bCs/>
          <w:color w:val="000000" w:themeColor="text1"/>
          <w:sz w:val="18"/>
          <w:szCs w:val="18"/>
        </w:rPr>
        <w:t>中关于</w:t>
      </w:r>
      <w:r>
        <w:rPr>
          <w:rFonts w:hint="eastAsia"/>
          <w:b/>
          <w:bCs/>
          <w:color w:val="000000" w:themeColor="text1"/>
          <w:sz w:val="18"/>
          <w:szCs w:val="18"/>
        </w:rPr>
        <w:t>本数据集的文件夹结构的截图</w:t>
      </w:r>
      <w:r>
        <w:rPr>
          <w:rFonts w:hint="eastAsia"/>
          <w:b/>
          <w:bCs/>
          <w:color w:val="000000" w:themeColor="text1"/>
          <w:sz w:val="18"/>
          <w:szCs w:val="18"/>
        </w:rPr>
        <w:t xml:space="preserve"> </w:t>
      </w:r>
      <w:r>
        <w:rPr>
          <w:rFonts w:hint="eastAsia"/>
          <w:b/>
          <w:bCs/>
          <w:color w:val="000000" w:themeColor="text1"/>
          <w:sz w:val="18"/>
          <w:szCs w:val="18"/>
        </w:rPr>
        <w:t>；（</w:t>
      </w:r>
      <w:r>
        <w:rPr>
          <w:b/>
          <w:bCs/>
          <w:color w:val="000000" w:themeColor="text1"/>
          <w:sz w:val="18"/>
          <w:szCs w:val="18"/>
        </w:rPr>
        <w:t>B</w:t>
      </w:r>
      <w:r>
        <w:rPr>
          <w:rFonts w:hint="eastAsia"/>
          <w:b/>
          <w:bCs/>
          <w:color w:val="000000" w:themeColor="text1"/>
          <w:sz w:val="18"/>
          <w:szCs w:val="18"/>
        </w:rPr>
        <w:t>）</w:t>
      </w:r>
      <w:r>
        <w:rPr>
          <w:b/>
          <w:bCs/>
          <w:color w:val="000000" w:themeColor="text1"/>
          <w:sz w:val="18"/>
          <w:szCs w:val="18"/>
        </w:rPr>
        <w:t>“Self_Ref_Article_Info.csv”</w:t>
      </w:r>
      <w:r>
        <w:rPr>
          <w:rFonts w:hint="eastAsia"/>
          <w:b/>
          <w:bCs/>
          <w:color w:val="000000" w:themeColor="text1"/>
          <w:sz w:val="18"/>
          <w:szCs w:val="18"/>
        </w:rPr>
        <w:t>的部分截图；（</w:t>
      </w:r>
      <w:r>
        <w:rPr>
          <w:b/>
          <w:bCs/>
          <w:color w:val="000000" w:themeColor="text1"/>
          <w:sz w:val="18"/>
          <w:szCs w:val="18"/>
        </w:rPr>
        <w:t>C</w:t>
      </w:r>
      <w:r>
        <w:rPr>
          <w:rFonts w:hint="eastAsia"/>
          <w:b/>
          <w:bCs/>
          <w:color w:val="000000" w:themeColor="text1"/>
          <w:sz w:val="18"/>
          <w:szCs w:val="18"/>
        </w:rPr>
        <w:t>）</w:t>
      </w:r>
      <w:r>
        <w:rPr>
          <w:b/>
          <w:bCs/>
          <w:color w:val="000000" w:themeColor="text1"/>
          <w:sz w:val="18"/>
          <w:szCs w:val="18"/>
        </w:rPr>
        <w:t>“Self_Ref_Operationalization.csv”</w:t>
      </w:r>
      <w:r>
        <w:rPr>
          <w:rFonts w:hint="eastAsia"/>
          <w:b/>
          <w:bCs/>
          <w:color w:val="000000" w:themeColor="text1"/>
          <w:sz w:val="18"/>
          <w:szCs w:val="18"/>
        </w:rPr>
        <w:t>的部分截图；（</w:t>
      </w:r>
      <w:r>
        <w:rPr>
          <w:b/>
          <w:bCs/>
          <w:color w:val="000000" w:themeColor="text1"/>
          <w:sz w:val="18"/>
          <w:szCs w:val="18"/>
        </w:rPr>
        <w:t>D</w:t>
      </w:r>
      <w:r>
        <w:rPr>
          <w:rFonts w:hint="eastAsia"/>
          <w:b/>
          <w:bCs/>
          <w:color w:val="000000" w:themeColor="text1"/>
          <w:sz w:val="18"/>
          <w:szCs w:val="18"/>
        </w:rPr>
        <w:t>）单个研究的激活坐标</w:t>
      </w:r>
      <w:proofErr w:type="gramStart"/>
      <w:r>
        <w:rPr>
          <w:rFonts w:hint="eastAsia"/>
          <w:b/>
          <w:bCs/>
          <w:color w:val="000000" w:themeColor="text1"/>
          <w:sz w:val="18"/>
          <w:szCs w:val="18"/>
        </w:rPr>
        <w:t>点数据</w:t>
      </w:r>
      <w:proofErr w:type="gramEnd"/>
      <w:r>
        <w:rPr>
          <w:rFonts w:hint="eastAsia"/>
          <w:b/>
          <w:bCs/>
          <w:color w:val="000000" w:themeColor="text1"/>
          <w:sz w:val="18"/>
          <w:szCs w:val="18"/>
        </w:rPr>
        <w:t>的</w:t>
      </w:r>
      <w:proofErr w:type="spellStart"/>
      <w:r>
        <w:rPr>
          <w:b/>
          <w:bCs/>
          <w:color w:val="000000" w:themeColor="text1"/>
          <w:sz w:val="18"/>
          <w:szCs w:val="18"/>
        </w:rPr>
        <w:t>BrainMap</w:t>
      </w:r>
      <w:proofErr w:type="spellEnd"/>
      <w:r>
        <w:rPr>
          <w:rFonts w:hint="eastAsia"/>
          <w:b/>
          <w:bCs/>
          <w:color w:val="000000" w:themeColor="text1"/>
          <w:sz w:val="18"/>
          <w:szCs w:val="18"/>
        </w:rPr>
        <w:t>格式</w:t>
      </w:r>
    </w:p>
    <w:p w14:paraId="281F338C" w14:textId="77777777" w:rsidR="00264165" w:rsidRDefault="00000000">
      <w:pPr>
        <w:ind w:firstLineChars="200" w:firstLine="361"/>
        <w:jc w:val="center"/>
        <w:rPr>
          <w:b/>
          <w:bCs/>
          <w:color w:val="000000" w:themeColor="text1"/>
          <w:sz w:val="18"/>
          <w:szCs w:val="18"/>
        </w:rPr>
      </w:pPr>
      <w:r>
        <w:rPr>
          <w:b/>
          <w:bCs/>
          <w:color w:val="000000" w:themeColor="text1"/>
          <w:sz w:val="18"/>
          <w:szCs w:val="18"/>
        </w:rPr>
        <w:t xml:space="preserve">Figure 2 Screenshot of data </w:t>
      </w:r>
      <w:proofErr w:type="gramStart"/>
      <w:r>
        <w:rPr>
          <w:b/>
          <w:bCs/>
          <w:color w:val="000000" w:themeColor="text1"/>
          <w:sz w:val="18"/>
          <w:szCs w:val="18"/>
        </w:rPr>
        <w:t>sample :</w:t>
      </w:r>
      <w:proofErr w:type="gramEnd"/>
      <w:r>
        <w:rPr>
          <w:b/>
          <w:bCs/>
          <w:color w:val="000000" w:themeColor="text1"/>
          <w:sz w:val="18"/>
          <w:szCs w:val="18"/>
        </w:rPr>
        <w:t xml:space="preserve"> ( A ) T</w:t>
      </w:r>
      <w:r>
        <w:rPr>
          <w:rFonts w:hint="eastAsia"/>
          <w:b/>
          <w:bCs/>
          <w:color w:val="000000" w:themeColor="text1"/>
          <w:sz w:val="18"/>
          <w:szCs w:val="18"/>
        </w:rPr>
        <w:t>he</w:t>
      </w:r>
      <w:r>
        <w:rPr>
          <w:b/>
          <w:bCs/>
          <w:color w:val="000000" w:themeColor="text1"/>
          <w:sz w:val="18"/>
          <w:szCs w:val="18"/>
        </w:rPr>
        <w:t xml:space="preserve"> folder structure of the </w:t>
      </w:r>
      <w:r>
        <w:rPr>
          <w:rFonts w:hint="eastAsia"/>
          <w:b/>
          <w:bCs/>
          <w:color w:val="000000" w:themeColor="text1"/>
          <w:sz w:val="18"/>
          <w:szCs w:val="18"/>
        </w:rPr>
        <w:t>dataset</w:t>
      </w:r>
      <w:r>
        <w:rPr>
          <w:b/>
          <w:bCs/>
          <w:color w:val="000000" w:themeColor="text1"/>
          <w:sz w:val="18"/>
          <w:szCs w:val="18"/>
        </w:rPr>
        <w:t xml:space="preserve"> in “README.txt”;( B ) Screenshot of “Self_Ref_Article_Info.csv”; ( C ) Screenshot of </w:t>
      </w:r>
      <w:r>
        <w:rPr>
          <w:rFonts w:hint="eastAsia"/>
          <w:b/>
          <w:bCs/>
          <w:color w:val="000000" w:themeColor="text1"/>
          <w:sz w:val="18"/>
          <w:szCs w:val="18"/>
        </w:rPr>
        <w:t xml:space="preserve"> </w:t>
      </w:r>
      <w:r>
        <w:rPr>
          <w:b/>
          <w:bCs/>
          <w:color w:val="000000" w:themeColor="text1"/>
          <w:sz w:val="18"/>
          <w:szCs w:val="18"/>
        </w:rPr>
        <w:t xml:space="preserve">“Self_Ref_Operationalization.csv”; ( D ) </w:t>
      </w:r>
      <w:proofErr w:type="spellStart"/>
      <w:r>
        <w:rPr>
          <w:b/>
          <w:bCs/>
          <w:color w:val="000000" w:themeColor="text1"/>
          <w:sz w:val="18"/>
          <w:szCs w:val="18"/>
        </w:rPr>
        <w:t>BrainMap</w:t>
      </w:r>
      <w:proofErr w:type="spellEnd"/>
      <w:r>
        <w:rPr>
          <w:b/>
          <w:bCs/>
          <w:color w:val="000000" w:themeColor="text1"/>
          <w:sz w:val="18"/>
          <w:szCs w:val="18"/>
        </w:rPr>
        <w:t xml:space="preserve"> format for coordinates data of each study</w:t>
      </w:r>
    </w:p>
    <w:p w14:paraId="5009418C" w14:textId="77777777" w:rsidR="00264165" w:rsidRDefault="00264165">
      <w:pPr>
        <w:ind w:firstLineChars="200" w:firstLine="361"/>
        <w:jc w:val="center"/>
        <w:rPr>
          <w:b/>
          <w:bCs/>
          <w:color w:val="000000" w:themeColor="text1"/>
          <w:sz w:val="18"/>
          <w:szCs w:val="18"/>
        </w:rPr>
      </w:pPr>
    </w:p>
    <w:p w14:paraId="0E2480D6" w14:textId="77777777" w:rsidR="00264165" w:rsidRDefault="00000000">
      <w:pPr>
        <w:ind w:firstLineChars="200" w:firstLine="420"/>
        <w:rPr>
          <w:color w:val="000000" w:themeColor="text1"/>
        </w:rPr>
      </w:pPr>
      <w:r>
        <w:rPr>
          <w:rFonts w:hint="eastAsia"/>
          <w:color w:val="000000" w:themeColor="text1"/>
        </w:rPr>
        <w:t>数据说明手册涵盖记录文献信息和操作化定义时所采用的变量，具体包括变量的中英文名称、变量值、变量分类，以及变量具体含义的说明（见图</w:t>
      </w:r>
      <w:r>
        <w:rPr>
          <w:rFonts w:hint="eastAsia"/>
          <w:color w:val="000000" w:themeColor="text1"/>
        </w:rPr>
        <w:t>3</w:t>
      </w:r>
      <w:r>
        <w:rPr>
          <w:color w:val="000000" w:themeColor="text1"/>
        </w:rPr>
        <w:t>A</w:t>
      </w:r>
      <w:r>
        <w:rPr>
          <w:rFonts w:hint="eastAsia"/>
          <w:color w:val="000000" w:themeColor="text1"/>
        </w:rPr>
        <w:t>和图</w:t>
      </w:r>
      <w:r>
        <w:rPr>
          <w:rFonts w:hint="eastAsia"/>
          <w:color w:val="000000" w:themeColor="text1"/>
        </w:rPr>
        <w:t>3</w:t>
      </w:r>
      <w:r>
        <w:rPr>
          <w:color w:val="000000" w:themeColor="text1"/>
        </w:rPr>
        <w:t>B</w:t>
      </w:r>
      <w:r>
        <w:rPr>
          <w:rFonts w:hint="eastAsia"/>
          <w:color w:val="000000" w:themeColor="text1"/>
        </w:rPr>
        <w:t>）。</w:t>
      </w:r>
    </w:p>
    <w:p w14:paraId="296F5794" w14:textId="5B01BA67" w:rsidR="00264165" w:rsidRDefault="00C34F07">
      <w:pPr>
        <w:ind w:firstLineChars="200" w:firstLine="420"/>
        <w:jc w:val="center"/>
        <w:rPr>
          <w:b/>
          <w:bCs/>
          <w:color w:val="000000" w:themeColor="text1"/>
          <w:sz w:val="18"/>
          <w:szCs w:val="18"/>
        </w:rPr>
      </w:pPr>
      <w:ins w:id="53" w:author="Lena Zhang" w:date="2022-11-08T22:02:00Z">
        <w:r>
          <w:rPr>
            <w:noProof/>
          </w:rPr>
          <w:drawing>
            <wp:inline distT="0" distB="0" distL="0" distR="0" wp14:anchorId="0534C858" wp14:editId="126179CE">
              <wp:extent cx="4826000" cy="30607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8"/>
                      <a:stretch>
                        <a:fillRect/>
                      </a:stretch>
                    </pic:blipFill>
                    <pic:spPr>
                      <a:xfrm>
                        <a:off x="0" y="0"/>
                        <a:ext cx="4826000" cy="3060700"/>
                      </a:xfrm>
                      <a:prstGeom prst="rect">
                        <a:avLst/>
                      </a:prstGeom>
                    </pic:spPr>
                  </pic:pic>
                </a:graphicData>
              </a:graphic>
            </wp:inline>
          </w:drawing>
        </w:r>
      </w:ins>
      <w:commentRangeStart w:id="54"/>
      <w:commentRangeEnd w:id="54"/>
      <w:r w:rsidR="00C434C3">
        <w:rPr>
          <w:rStyle w:val="af2"/>
        </w:rPr>
        <w:commentReference w:id="54"/>
      </w:r>
    </w:p>
    <w:p w14:paraId="2F7F8755" w14:textId="77777777" w:rsidR="00264165" w:rsidRDefault="00000000">
      <w:pPr>
        <w:ind w:firstLineChars="200" w:firstLine="361"/>
        <w:jc w:val="center"/>
        <w:rPr>
          <w:b/>
          <w:bCs/>
          <w:color w:val="000000" w:themeColor="text1"/>
          <w:sz w:val="18"/>
          <w:szCs w:val="18"/>
        </w:rPr>
      </w:pPr>
      <w:r>
        <w:rPr>
          <w:rFonts w:hint="eastAsia"/>
          <w:b/>
          <w:bCs/>
          <w:color w:val="000000" w:themeColor="text1"/>
          <w:sz w:val="18"/>
          <w:szCs w:val="18"/>
        </w:rPr>
        <w:lastRenderedPageBreak/>
        <w:t>图</w:t>
      </w:r>
      <w:r>
        <w:rPr>
          <w:rFonts w:hint="eastAsia"/>
          <w:b/>
          <w:bCs/>
          <w:color w:val="000000" w:themeColor="text1"/>
          <w:sz w:val="18"/>
          <w:szCs w:val="18"/>
        </w:rPr>
        <w:t>3</w:t>
      </w:r>
      <w:r>
        <w:rPr>
          <w:b/>
          <w:bCs/>
          <w:color w:val="000000" w:themeColor="text1"/>
          <w:sz w:val="18"/>
          <w:szCs w:val="18"/>
        </w:rPr>
        <w:t xml:space="preserve"> </w:t>
      </w:r>
      <w:r>
        <w:rPr>
          <w:rFonts w:hint="eastAsia"/>
          <w:b/>
          <w:bCs/>
          <w:color w:val="000000" w:themeColor="text1"/>
          <w:sz w:val="18"/>
          <w:szCs w:val="18"/>
        </w:rPr>
        <w:t>数据编码手册截图：（</w:t>
      </w:r>
      <w:r>
        <w:rPr>
          <w:b/>
          <w:bCs/>
          <w:color w:val="000000" w:themeColor="text1"/>
          <w:sz w:val="18"/>
          <w:szCs w:val="18"/>
        </w:rPr>
        <w:t>A</w:t>
      </w:r>
      <w:r>
        <w:rPr>
          <w:rFonts w:hint="eastAsia"/>
          <w:b/>
          <w:bCs/>
          <w:color w:val="000000" w:themeColor="text1"/>
          <w:sz w:val="18"/>
          <w:szCs w:val="18"/>
        </w:rPr>
        <w:t>）“</w:t>
      </w:r>
      <w:bookmarkStart w:id="55" w:name="_Hlk116395825"/>
      <w:r>
        <w:rPr>
          <w:b/>
          <w:bCs/>
          <w:color w:val="000000" w:themeColor="text1"/>
          <w:sz w:val="18"/>
          <w:szCs w:val="18"/>
        </w:rPr>
        <w:t>Codebook</w:t>
      </w:r>
      <w:bookmarkEnd w:id="55"/>
      <w:r>
        <w:rPr>
          <w:rFonts w:hint="eastAsia"/>
          <w:b/>
          <w:bCs/>
          <w:color w:val="000000" w:themeColor="text1"/>
          <w:sz w:val="18"/>
          <w:szCs w:val="18"/>
        </w:rPr>
        <w:t>_Article_info.csv</w:t>
      </w:r>
      <w:r>
        <w:rPr>
          <w:rFonts w:hint="eastAsia"/>
          <w:b/>
          <w:bCs/>
          <w:color w:val="000000" w:themeColor="text1"/>
          <w:sz w:val="18"/>
          <w:szCs w:val="18"/>
        </w:rPr>
        <w:t>”的部分截图；（</w:t>
      </w:r>
      <w:r>
        <w:rPr>
          <w:b/>
          <w:bCs/>
          <w:color w:val="000000" w:themeColor="text1"/>
          <w:sz w:val="18"/>
          <w:szCs w:val="18"/>
        </w:rPr>
        <w:t>B</w:t>
      </w:r>
      <w:r>
        <w:rPr>
          <w:rFonts w:hint="eastAsia"/>
          <w:b/>
          <w:bCs/>
          <w:color w:val="000000" w:themeColor="text1"/>
          <w:sz w:val="18"/>
          <w:szCs w:val="18"/>
        </w:rPr>
        <w:t>）“</w:t>
      </w:r>
      <w:r>
        <w:rPr>
          <w:b/>
          <w:bCs/>
          <w:color w:val="000000" w:themeColor="text1"/>
          <w:sz w:val="18"/>
          <w:szCs w:val="18"/>
        </w:rPr>
        <w:t>Codebook</w:t>
      </w:r>
      <w:r>
        <w:rPr>
          <w:rFonts w:hint="eastAsia"/>
          <w:b/>
          <w:bCs/>
          <w:color w:val="000000" w:themeColor="text1"/>
          <w:sz w:val="18"/>
          <w:szCs w:val="18"/>
        </w:rPr>
        <w:t>_Operationalization.csv</w:t>
      </w:r>
      <w:r>
        <w:rPr>
          <w:rFonts w:hint="eastAsia"/>
          <w:b/>
          <w:bCs/>
          <w:color w:val="000000" w:themeColor="text1"/>
          <w:sz w:val="18"/>
          <w:szCs w:val="18"/>
        </w:rPr>
        <w:t>”的部分截图</w:t>
      </w:r>
    </w:p>
    <w:p w14:paraId="4A77950E" w14:textId="77777777" w:rsidR="00264165" w:rsidRDefault="00000000">
      <w:pPr>
        <w:ind w:firstLineChars="200" w:firstLine="361"/>
        <w:jc w:val="center"/>
        <w:rPr>
          <w:b/>
          <w:bCs/>
          <w:color w:val="000000" w:themeColor="text1"/>
          <w:sz w:val="18"/>
          <w:szCs w:val="18"/>
        </w:rPr>
      </w:pPr>
      <w:r>
        <w:rPr>
          <w:b/>
          <w:bCs/>
          <w:color w:val="000000" w:themeColor="text1"/>
          <w:sz w:val="18"/>
          <w:szCs w:val="18"/>
        </w:rPr>
        <w:t>Figure 3 Screenshot of</w:t>
      </w:r>
      <w:r>
        <w:rPr>
          <w:rFonts w:hint="eastAsia"/>
          <w:b/>
          <w:bCs/>
          <w:color w:val="000000" w:themeColor="text1"/>
          <w:sz w:val="18"/>
          <w:szCs w:val="18"/>
        </w:rPr>
        <w:t xml:space="preserve"> </w:t>
      </w:r>
      <w:r>
        <w:rPr>
          <w:b/>
          <w:bCs/>
          <w:color w:val="000000" w:themeColor="text1"/>
          <w:sz w:val="18"/>
          <w:szCs w:val="18"/>
        </w:rPr>
        <w:t>codebooks</w:t>
      </w:r>
      <w:r>
        <w:rPr>
          <w:rFonts w:hint="eastAsia"/>
          <w:b/>
          <w:bCs/>
          <w:color w:val="000000" w:themeColor="text1"/>
          <w:sz w:val="18"/>
          <w:szCs w:val="18"/>
        </w:rPr>
        <w:t>：（</w:t>
      </w:r>
      <w:r>
        <w:rPr>
          <w:b/>
          <w:bCs/>
          <w:color w:val="000000" w:themeColor="text1"/>
          <w:sz w:val="18"/>
          <w:szCs w:val="18"/>
        </w:rPr>
        <w:t>A</w:t>
      </w:r>
      <w:r>
        <w:rPr>
          <w:rFonts w:hint="eastAsia"/>
          <w:b/>
          <w:bCs/>
          <w:color w:val="000000" w:themeColor="text1"/>
          <w:sz w:val="18"/>
          <w:szCs w:val="18"/>
        </w:rPr>
        <w:t>）</w:t>
      </w:r>
      <w:r>
        <w:rPr>
          <w:b/>
          <w:bCs/>
          <w:color w:val="000000" w:themeColor="text1"/>
          <w:sz w:val="18"/>
          <w:szCs w:val="18"/>
        </w:rPr>
        <w:t xml:space="preserve">Screenshot of </w:t>
      </w:r>
      <w:r>
        <w:rPr>
          <w:rFonts w:hint="eastAsia"/>
          <w:b/>
          <w:bCs/>
          <w:color w:val="000000" w:themeColor="text1"/>
          <w:sz w:val="18"/>
          <w:szCs w:val="18"/>
        </w:rPr>
        <w:t>“</w:t>
      </w:r>
      <w:r>
        <w:rPr>
          <w:b/>
          <w:bCs/>
          <w:color w:val="000000" w:themeColor="text1"/>
          <w:sz w:val="18"/>
          <w:szCs w:val="18"/>
        </w:rPr>
        <w:t>Codebook_Article_info.csv</w:t>
      </w:r>
      <w:r>
        <w:rPr>
          <w:rFonts w:hint="eastAsia"/>
          <w:b/>
          <w:bCs/>
          <w:color w:val="000000" w:themeColor="text1"/>
          <w:sz w:val="18"/>
          <w:szCs w:val="18"/>
        </w:rPr>
        <w:t>”；（</w:t>
      </w:r>
      <w:r>
        <w:rPr>
          <w:b/>
          <w:bCs/>
          <w:color w:val="000000" w:themeColor="text1"/>
          <w:sz w:val="18"/>
          <w:szCs w:val="18"/>
        </w:rPr>
        <w:t>B</w:t>
      </w:r>
      <w:r>
        <w:rPr>
          <w:rFonts w:hint="eastAsia"/>
          <w:b/>
          <w:bCs/>
          <w:color w:val="000000" w:themeColor="text1"/>
          <w:sz w:val="18"/>
          <w:szCs w:val="18"/>
        </w:rPr>
        <w:t>）</w:t>
      </w:r>
      <w:r>
        <w:rPr>
          <w:b/>
          <w:bCs/>
          <w:color w:val="000000" w:themeColor="text1"/>
          <w:sz w:val="18"/>
          <w:szCs w:val="18"/>
        </w:rPr>
        <w:t xml:space="preserve">Screenshot of </w:t>
      </w:r>
      <w:r>
        <w:rPr>
          <w:rFonts w:hint="eastAsia"/>
          <w:b/>
          <w:bCs/>
          <w:color w:val="000000" w:themeColor="text1"/>
          <w:sz w:val="18"/>
          <w:szCs w:val="18"/>
        </w:rPr>
        <w:t>“</w:t>
      </w:r>
      <w:r>
        <w:rPr>
          <w:b/>
          <w:bCs/>
          <w:color w:val="000000" w:themeColor="text1"/>
          <w:sz w:val="18"/>
          <w:szCs w:val="18"/>
        </w:rPr>
        <w:t>Codebook_Operationalization.csv</w:t>
      </w:r>
      <w:r>
        <w:rPr>
          <w:rFonts w:hint="eastAsia"/>
          <w:b/>
          <w:bCs/>
          <w:color w:val="000000" w:themeColor="text1"/>
          <w:sz w:val="18"/>
          <w:szCs w:val="18"/>
        </w:rPr>
        <w:t>”</w:t>
      </w:r>
      <w:r>
        <w:rPr>
          <w:rFonts w:hint="eastAsia"/>
          <w:b/>
          <w:bCs/>
          <w:color w:val="000000" w:themeColor="text1"/>
          <w:sz w:val="18"/>
          <w:szCs w:val="18"/>
        </w:rPr>
        <w:t xml:space="preserve"> </w:t>
      </w:r>
    </w:p>
    <w:p w14:paraId="689E175F" w14:textId="77777777" w:rsidR="00264165" w:rsidRDefault="00000000">
      <w:pPr>
        <w:pStyle w:val="2"/>
        <w:rPr>
          <w:color w:val="000000" w:themeColor="text1"/>
        </w:rPr>
      </w:pPr>
      <w:r>
        <w:rPr>
          <w:color w:val="000000" w:themeColor="text1"/>
        </w:rPr>
        <w:t xml:space="preserve">3  </w:t>
      </w:r>
      <w:r>
        <w:rPr>
          <w:color w:val="000000" w:themeColor="text1"/>
        </w:rPr>
        <w:t>数据质量控制和评估</w:t>
      </w:r>
    </w:p>
    <w:p w14:paraId="13F376D3" w14:textId="61F65B79" w:rsidR="00264165" w:rsidRDefault="00000000">
      <w:pPr>
        <w:ind w:firstLineChars="200" w:firstLine="420"/>
        <w:rPr>
          <w:rFonts w:cs="Times New Roman"/>
          <w:color w:val="000000" w:themeColor="text1"/>
          <w:szCs w:val="21"/>
        </w:rPr>
      </w:pPr>
      <w:bookmarkStart w:id="56" w:name="_Hlk119192871"/>
      <w:r>
        <w:rPr>
          <w:rFonts w:cs="Times New Roman" w:hint="eastAsia"/>
          <w:color w:val="000000" w:themeColor="text1"/>
          <w:szCs w:val="21"/>
        </w:rPr>
        <w:t>根据</w:t>
      </w:r>
      <w:r>
        <w:rPr>
          <w:rFonts w:cs="Times New Roman"/>
          <w:color w:val="000000" w:themeColor="text1"/>
          <w:kern w:val="0"/>
          <w:szCs w:val="24"/>
        </w:rPr>
        <w:t>刘宇等</w:t>
      </w:r>
      <w:r>
        <w:rPr>
          <w:rFonts w:cs="Times New Roman"/>
          <w:color w:val="000000" w:themeColor="text1"/>
          <w:kern w:val="0"/>
          <w:szCs w:val="24"/>
        </w:rPr>
        <w:t xml:space="preserve"> </w:t>
      </w:r>
      <w:r>
        <w:rPr>
          <w:rFonts w:cs="Times New Roman"/>
          <w:color w:val="000000" w:themeColor="text1"/>
          <w:szCs w:val="21"/>
          <w:vertAlign w:val="superscript"/>
        </w:rPr>
        <w:t>[2</w:t>
      </w:r>
      <w:r>
        <w:rPr>
          <w:rFonts w:cs="Times New Roman" w:hint="eastAsia"/>
          <w:color w:val="000000" w:themeColor="text1"/>
          <w:szCs w:val="21"/>
          <w:vertAlign w:val="superscript"/>
        </w:rPr>
        <w:t>2</w:t>
      </w:r>
      <w:r>
        <w:rPr>
          <w:rFonts w:cs="Times New Roman"/>
          <w:color w:val="000000" w:themeColor="text1"/>
          <w:szCs w:val="21"/>
          <w:vertAlign w:val="superscript"/>
        </w:rPr>
        <w:t>]</w:t>
      </w:r>
      <w:r>
        <w:rPr>
          <w:rFonts w:cs="Times New Roman" w:hint="eastAsia"/>
          <w:color w:val="000000" w:themeColor="text1"/>
          <w:szCs w:val="21"/>
        </w:rPr>
        <w:t>的建议，本数据集的编码中由两位独立的研究者完成，以减少编码的主观性。独立完成编码后，两位研究者共同核对编码结果并通过</w:t>
      </w:r>
      <w:r>
        <w:rPr>
          <w:rFonts w:cs="Times New Roman" w:hint="eastAsia"/>
          <w:color w:val="000000" w:themeColor="text1"/>
          <w:szCs w:val="21"/>
        </w:rPr>
        <w:t>0</w:t>
      </w:r>
      <w:r>
        <w:rPr>
          <w:rFonts w:cs="Times New Roman"/>
          <w:color w:val="000000" w:themeColor="text1"/>
          <w:szCs w:val="21"/>
        </w:rPr>
        <w:t>/1</w:t>
      </w:r>
      <w:r>
        <w:rPr>
          <w:rFonts w:cs="Times New Roman" w:hint="eastAsia"/>
          <w:color w:val="000000" w:themeColor="text1"/>
          <w:szCs w:val="21"/>
        </w:rPr>
        <w:t>的方式对编码是否相同进行打分，最后对打分结果进行评分者一致性分析</w:t>
      </w:r>
      <w:ins w:id="57" w:author="Chuan-Peng Hu" w:date="2022-11-08T08:01:00Z">
        <w:r w:rsidR="002C14C2">
          <w:rPr>
            <w:rFonts w:cs="Times New Roman" w:hint="eastAsia"/>
            <w:color w:val="000000" w:themeColor="text1"/>
            <w:szCs w:val="21"/>
          </w:rPr>
          <w:t>（一致性打分及评分者一致性系数的计算代码见在线补充材料）</w:t>
        </w:r>
      </w:ins>
      <w:r>
        <w:rPr>
          <w:rFonts w:cs="Times New Roman" w:hint="eastAsia"/>
          <w:color w:val="000000" w:themeColor="text1"/>
          <w:szCs w:val="21"/>
        </w:rPr>
        <w:t>。</w:t>
      </w:r>
      <w:bookmarkEnd w:id="56"/>
      <w:del w:id="58" w:author="Chuan-Peng Hu" w:date="2022-11-08T08:00:00Z">
        <w:r w:rsidDel="002C14C2">
          <w:rPr>
            <w:rFonts w:cs="Times New Roman" w:hint="eastAsia"/>
            <w:color w:val="000000" w:themeColor="text1"/>
            <w:szCs w:val="21"/>
          </w:rPr>
          <w:delText>所有独立完成的编码数据、核对后的编码数据及一致性打分数据均进行存档（见在线补充材料），以保障研究过程的透明性。</w:delText>
        </w:r>
      </w:del>
    </w:p>
    <w:p w14:paraId="7E2231EC" w14:textId="77777777" w:rsidR="00264165" w:rsidRDefault="00000000">
      <w:pPr>
        <w:ind w:firstLineChars="200" w:firstLine="420"/>
        <w:rPr>
          <w:rFonts w:cs="Times New Roman"/>
          <w:color w:val="000000" w:themeColor="text1"/>
          <w:szCs w:val="21"/>
        </w:rPr>
      </w:pPr>
      <w:bookmarkStart w:id="59" w:name="_Hlk119193000"/>
      <w:r>
        <w:rPr>
          <w:rFonts w:cs="Times New Roman" w:hint="eastAsia"/>
          <w:color w:val="000000" w:themeColor="text1"/>
          <w:szCs w:val="21"/>
        </w:rPr>
        <w:t>作为基于元研究的数据集，本数据集质量的核心是编码过程的准确性与一致性。本文采用</w:t>
      </w:r>
      <w:proofErr w:type="spellStart"/>
      <w:r>
        <w:rPr>
          <w:rFonts w:cs="Times New Roman" w:hint="eastAsia"/>
          <w:color w:val="000000" w:themeColor="text1"/>
          <w:szCs w:val="21"/>
        </w:rPr>
        <w:t>Gwet</w:t>
      </w:r>
      <w:proofErr w:type="spellEnd"/>
      <w:r>
        <w:rPr>
          <w:rFonts w:cs="Times New Roman"/>
          <w:color w:val="000000" w:themeColor="text1"/>
          <w:szCs w:val="21"/>
          <w:vertAlign w:val="superscript"/>
        </w:rPr>
        <w:t>[3</w:t>
      </w:r>
      <w:r>
        <w:rPr>
          <w:rFonts w:cs="Times New Roman" w:hint="eastAsia"/>
          <w:color w:val="000000" w:themeColor="text1"/>
          <w:szCs w:val="21"/>
          <w:vertAlign w:val="superscript"/>
        </w:rPr>
        <w:t>5</w:t>
      </w:r>
      <w:r>
        <w:rPr>
          <w:rFonts w:cs="Times New Roman"/>
          <w:color w:val="000000" w:themeColor="text1"/>
          <w:szCs w:val="21"/>
          <w:vertAlign w:val="superscript"/>
        </w:rPr>
        <w:t>]</w:t>
      </w:r>
      <w:r>
        <w:rPr>
          <w:rFonts w:cs="Times New Roman" w:hint="eastAsia"/>
          <w:color w:val="000000" w:themeColor="text1"/>
          <w:szCs w:val="21"/>
        </w:rPr>
        <w:t>提出的</w:t>
      </w:r>
      <w:r>
        <w:rPr>
          <w:rFonts w:cs="Times New Roman" w:hint="eastAsia"/>
          <w:color w:val="000000" w:themeColor="text1"/>
          <w:szCs w:val="21"/>
        </w:rPr>
        <w:t>AC</w:t>
      </w:r>
      <w:r>
        <w:rPr>
          <w:rFonts w:cs="Times New Roman" w:hint="eastAsia"/>
          <w:color w:val="000000" w:themeColor="text1"/>
          <w:szCs w:val="21"/>
          <w:vertAlign w:val="subscript"/>
        </w:rPr>
        <w:t>1</w:t>
      </w:r>
      <w:r>
        <w:rPr>
          <w:rFonts w:cs="Times New Roman" w:hint="eastAsia"/>
          <w:color w:val="000000" w:themeColor="text1"/>
          <w:szCs w:val="21"/>
        </w:rPr>
        <w:t>系数量化评分者一致性。</w:t>
      </w:r>
      <w:r>
        <w:rPr>
          <w:rFonts w:cs="Times New Roman" w:hint="eastAsia"/>
          <w:color w:val="000000" w:themeColor="text1"/>
          <w:szCs w:val="21"/>
        </w:rPr>
        <w:t>AC</w:t>
      </w:r>
      <w:r>
        <w:rPr>
          <w:rFonts w:cs="Times New Roman" w:hint="eastAsia"/>
          <w:color w:val="000000" w:themeColor="text1"/>
          <w:szCs w:val="21"/>
          <w:vertAlign w:val="subscript"/>
        </w:rPr>
        <w:t>1</w:t>
      </w:r>
      <w:r>
        <w:rPr>
          <w:rFonts w:cs="Times New Roman" w:hint="eastAsia"/>
          <w:color w:val="000000" w:themeColor="text1"/>
          <w:szCs w:val="21"/>
        </w:rPr>
        <w:t>系数比经典的评分者一致性指标</w:t>
      </w:r>
      <w:r>
        <w:rPr>
          <w:rFonts w:cs="Times New Roman" w:hint="eastAsia"/>
          <w:color w:val="000000" w:themeColor="text1"/>
          <w:szCs w:val="21"/>
        </w:rPr>
        <w:t>Kappa</w:t>
      </w:r>
      <w:r>
        <w:rPr>
          <w:rFonts w:cs="Times New Roman" w:hint="eastAsia"/>
          <w:color w:val="000000" w:themeColor="text1"/>
          <w:szCs w:val="21"/>
        </w:rPr>
        <w:t>系数更稳健</w:t>
      </w:r>
      <w:r>
        <w:rPr>
          <w:rFonts w:cs="Times New Roman"/>
          <w:color w:val="000000" w:themeColor="text1"/>
          <w:szCs w:val="21"/>
          <w:vertAlign w:val="superscript"/>
        </w:rPr>
        <w:t>[3</w:t>
      </w:r>
      <w:r>
        <w:rPr>
          <w:rFonts w:cs="Times New Roman" w:hint="eastAsia"/>
          <w:color w:val="000000" w:themeColor="text1"/>
          <w:szCs w:val="21"/>
          <w:vertAlign w:val="superscript"/>
        </w:rPr>
        <w:t>6</w:t>
      </w:r>
      <w:r>
        <w:rPr>
          <w:rFonts w:cs="Times New Roman"/>
          <w:color w:val="000000" w:themeColor="text1"/>
          <w:szCs w:val="21"/>
          <w:vertAlign w:val="superscript"/>
        </w:rPr>
        <w:t>]</w:t>
      </w:r>
      <w:r>
        <w:rPr>
          <w:rFonts w:cs="Times New Roman" w:hint="eastAsia"/>
          <w:color w:val="000000" w:themeColor="text1"/>
          <w:szCs w:val="21"/>
        </w:rPr>
        <w:t xml:space="preserve"> </w:t>
      </w:r>
      <w:r>
        <w:rPr>
          <w:rFonts w:cs="Times New Roman" w:hint="eastAsia"/>
          <w:color w:val="000000" w:themeColor="text1"/>
          <w:szCs w:val="21"/>
        </w:rPr>
        <w:t>。其具体计算公式如下：</w:t>
      </w:r>
    </w:p>
    <w:bookmarkStart w:id="60" w:name="_Hlk119192622"/>
    <w:bookmarkEnd w:id="59"/>
    <w:p w14:paraId="00E2308F" w14:textId="7BBD81D1" w:rsidR="00264165" w:rsidRDefault="00000000">
      <w:pPr>
        <w:ind w:firstLineChars="200" w:firstLine="420"/>
        <w:jc w:val="center"/>
        <w:rPr>
          <w:rFonts w:cs="Times New Roman"/>
          <w:color w:val="000000" w:themeColor="text1"/>
          <w:szCs w:val="21"/>
        </w:rPr>
      </w:pPr>
      <m:oMath>
        <m:sSub>
          <m:sSubPr>
            <m:ctrlPr>
              <w:ins w:id="61" w:author="sun shuting" w:date="2022-11-13T00:00:00Z">
                <w:rPr>
                  <w:rFonts w:ascii="Cambria Math" w:hAnsi="Cambria Math" w:cs="Times New Roman"/>
                  <w:i/>
                  <w:color w:val="000000" w:themeColor="text1"/>
                  <w:szCs w:val="21"/>
                </w:rPr>
              </w:ins>
            </m:ctrlPr>
          </m:sSubPr>
          <m:e>
            <m:r>
              <w:ins w:id="62" w:author="sun shuting" w:date="2022-11-13T00:00:00Z">
                <w:rPr>
                  <w:rFonts w:ascii="Cambria Math" w:hAnsi="Cambria Math" w:cs="Times New Roman"/>
                  <w:color w:val="000000" w:themeColor="text1"/>
                  <w:szCs w:val="21"/>
                </w:rPr>
                <m:t>AC</m:t>
              </w:ins>
            </m:r>
          </m:e>
          <m:sub>
            <m:r>
              <w:ins w:id="63" w:author="sun shuting" w:date="2022-11-13T00:00:00Z">
                <w:rPr>
                  <w:rFonts w:ascii="Cambria Math" w:hAnsi="Cambria Math" w:cs="Times New Roman"/>
                  <w:color w:val="000000" w:themeColor="text1"/>
                  <w:szCs w:val="21"/>
                </w:rPr>
                <m:t>1</m:t>
              </w:ins>
            </m:r>
          </m:sub>
        </m:sSub>
        <w:bookmarkEnd w:id="60"/>
        <m:r>
          <w:rPr>
            <w:rFonts w:ascii="Cambria Math" w:hAnsi="Cambria Math" w:cs="Times New Roman"/>
            <w:color w:val="000000" w:themeColor="text1"/>
            <w:szCs w:val="21"/>
          </w:rPr>
          <m:t xml:space="preserve">= </m:t>
        </m:r>
        <m:f>
          <m:fPr>
            <m:ctrlPr>
              <w:rPr>
                <w:rFonts w:ascii="Cambria Math" w:hAnsi="Cambria Math" w:cs="Times New Roman"/>
                <w:i/>
                <w:color w:val="000000" w:themeColor="text1"/>
                <w:szCs w:val="21"/>
              </w:rPr>
            </m:ctrlPr>
          </m:fPr>
          <m:num>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p</m:t>
                </m:r>
              </m:e>
              <m:sub>
                <m:r>
                  <w:rPr>
                    <w:rFonts w:ascii="Cambria Math" w:hAnsi="Cambria Math" w:cs="Times New Roman"/>
                    <w:color w:val="000000" w:themeColor="text1"/>
                    <w:szCs w:val="21"/>
                  </w:rPr>
                  <m:t>a</m:t>
                </m:r>
              </m:sub>
            </m:sSub>
            <m:r>
              <w:rPr>
                <w:rFonts w:ascii="Cambria Math" w:hAnsi="Cambria Math" w:cs="Times New Roman"/>
                <w:color w:val="000000" w:themeColor="text1"/>
                <w:szCs w:val="21"/>
              </w:rPr>
              <m:t>-</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p</m:t>
                </m:r>
              </m:e>
              <m:sub>
                <m:r>
                  <w:rPr>
                    <w:rFonts w:ascii="Cambria Math" w:hAnsi="Cambria Math" w:cs="Times New Roman"/>
                    <w:color w:val="000000" w:themeColor="text1"/>
                    <w:szCs w:val="21"/>
                  </w:rPr>
                  <m:t>e</m:t>
                </m:r>
                <m:r>
                  <m:rPr>
                    <m:sty m:val="p"/>
                  </m:rPr>
                  <w:rPr>
                    <w:rFonts w:ascii="Cambria Math" w:hAnsi="Cambria Math" w:cs="Times New Roman"/>
                    <w:color w:val="000000" w:themeColor="text1"/>
                    <w:szCs w:val="21"/>
                  </w:rPr>
                  <m:t>γ</m:t>
                </m:r>
              </m:sub>
            </m:sSub>
          </m:num>
          <m:den>
            <m:r>
              <w:rPr>
                <w:rFonts w:ascii="Cambria Math" w:hAnsi="Cambria Math" w:cs="Times New Roman"/>
                <w:color w:val="000000" w:themeColor="text1"/>
                <w:szCs w:val="21"/>
              </w:rPr>
              <m:t>1-</m:t>
            </m:r>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p</m:t>
                </m:r>
              </m:e>
              <m:sub>
                <m:r>
                  <w:rPr>
                    <w:rFonts w:ascii="Cambria Math" w:hAnsi="Cambria Math" w:cs="Times New Roman"/>
                    <w:color w:val="000000" w:themeColor="text1"/>
                    <w:szCs w:val="21"/>
                  </w:rPr>
                  <m:t>e</m:t>
                </m:r>
                <m:r>
                  <m:rPr>
                    <m:sty m:val="p"/>
                  </m:rPr>
                  <w:rPr>
                    <w:rFonts w:ascii="Cambria Math" w:hAnsi="Cambria Math" w:cs="Times New Roman"/>
                    <w:color w:val="000000" w:themeColor="text1"/>
                    <w:szCs w:val="21"/>
                  </w:rPr>
                  <m:t>γ</m:t>
                </m:r>
              </m:sub>
            </m:sSub>
          </m:den>
        </m:f>
      </m:oMath>
      <w:r w:rsidR="00737E29">
        <w:rPr>
          <w:rFonts w:cs="Times New Roman" w:hint="eastAsia"/>
          <w:color w:val="000000" w:themeColor="text1"/>
          <w:szCs w:val="21"/>
        </w:rPr>
        <w:t xml:space="preserve"> </w:t>
      </w:r>
      <m:oMath>
        <m:r>
          <m:rPr>
            <m:sty m:val="p"/>
          </m:rPr>
          <w:rPr>
            <w:rFonts w:ascii="Cambria Math" w:hAnsi="Cambria Math" w:cs="Times New Roman" w:hint="eastAsia"/>
            <w:color w:val="000000" w:themeColor="text1"/>
          </w:rPr>
          <m:t>（</m:t>
        </m:r>
        <m:r>
          <m:rPr>
            <m:sty m:val="p"/>
          </m:rPr>
          <w:rPr>
            <w:rFonts w:ascii="Cambria Math" w:hAnsi="Cambria Math" w:cs="Times New Roman"/>
            <w:color w:val="000000" w:themeColor="text1"/>
          </w:rPr>
          <m:t>1</m:t>
        </m:r>
        <m:r>
          <m:rPr>
            <m:sty m:val="p"/>
          </m:rPr>
          <w:rPr>
            <w:rFonts w:ascii="Cambria Math" w:hAnsi="Cambria Math" w:cs="Times New Roman" w:hint="eastAsia"/>
            <w:color w:val="000000" w:themeColor="text1"/>
          </w:rPr>
          <m:t>）</m:t>
        </m:r>
      </m:oMath>
    </w:p>
    <w:p w14:paraId="7B191401" w14:textId="17FB4733" w:rsidR="00264165" w:rsidRDefault="00000000">
      <w:pPr>
        <w:ind w:firstLineChars="200" w:firstLine="420"/>
        <w:rPr>
          <w:rFonts w:cs="Times New Roman"/>
          <w:color w:val="000000" w:themeColor="text1"/>
          <w:szCs w:val="21"/>
        </w:rPr>
        <w:sectPr w:rsidR="00264165">
          <w:footerReference w:type="even" r:id="rId39"/>
          <w:footerReference w:type="default" r:id="rId40"/>
          <w:type w:val="continuous"/>
          <w:pgSz w:w="11906" w:h="16838"/>
          <w:pgMar w:top="1440" w:right="1800" w:bottom="1440" w:left="1800" w:header="851" w:footer="992" w:gutter="0"/>
          <w:cols w:space="425"/>
          <w:docGrid w:type="lines" w:linePitch="312"/>
        </w:sectPr>
      </w:pPr>
      <w:r>
        <w:rPr>
          <w:rFonts w:cs="Times New Roman"/>
          <w:color w:val="000000" w:themeColor="text1"/>
          <w:szCs w:val="21"/>
        </w:rPr>
        <w:t>其中</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p</m:t>
            </m:r>
          </m:e>
          <m:sub>
            <m:r>
              <w:rPr>
                <w:rFonts w:ascii="Cambria Math" w:hAnsi="Cambria Math" w:cs="Times New Roman"/>
                <w:color w:val="000000" w:themeColor="text1"/>
                <w:szCs w:val="21"/>
              </w:rPr>
              <m:t>a</m:t>
            </m:r>
          </m:sub>
        </m:sSub>
      </m:oMath>
      <w:r>
        <w:rPr>
          <w:rFonts w:cs="Times New Roman"/>
          <w:color w:val="000000" w:themeColor="text1"/>
          <w:szCs w:val="21"/>
        </w:rPr>
        <w:t>是包括偶然或非偶然的总体一致概率，</w:t>
      </w:r>
      <m:oMath>
        <m:sSub>
          <m:sSubPr>
            <m:ctrlPr>
              <w:rPr>
                <w:rFonts w:ascii="Cambria Math" w:hAnsi="Cambria Math" w:cs="Times New Roman"/>
                <w:i/>
                <w:color w:val="000000" w:themeColor="text1"/>
                <w:szCs w:val="21"/>
              </w:rPr>
            </m:ctrlPr>
          </m:sSubPr>
          <m:e>
            <m:r>
              <w:rPr>
                <w:rFonts w:ascii="Cambria Math" w:hAnsi="Cambria Math" w:cs="Times New Roman"/>
                <w:color w:val="000000" w:themeColor="text1"/>
                <w:szCs w:val="21"/>
              </w:rPr>
              <m:t>p</m:t>
            </m:r>
          </m:e>
          <m:sub>
            <m:r>
              <w:rPr>
                <w:rFonts w:ascii="Cambria Math" w:hAnsi="Cambria Math" w:cs="Times New Roman"/>
                <w:color w:val="000000" w:themeColor="text1"/>
                <w:szCs w:val="21"/>
              </w:rPr>
              <m:t>e</m:t>
            </m:r>
            <m:r>
              <m:rPr>
                <m:sty m:val="p"/>
              </m:rPr>
              <w:rPr>
                <w:rFonts w:ascii="Cambria Math" w:hAnsi="Cambria Math" w:cs="Times New Roman"/>
                <w:color w:val="000000" w:themeColor="text1"/>
                <w:szCs w:val="21"/>
              </w:rPr>
              <m:t>γ</m:t>
            </m:r>
          </m:sub>
        </m:sSub>
      </m:oMath>
      <w:r>
        <w:rPr>
          <w:rFonts w:cs="Times New Roman"/>
          <w:color w:val="000000" w:themeColor="text1"/>
          <w:szCs w:val="21"/>
        </w:rPr>
        <w:t>是</w:t>
      </w:r>
      <w:r>
        <w:rPr>
          <w:rFonts w:cs="Times New Roman" w:hint="eastAsia"/>
          <w:color w:val="000000" w:themeColor="text1"/>
          <w:szCs w:val="21"/>
        </w:rPr>
        <w:t>偶然一致性（</w:t>
      </w:r>
      <w:r>
        <w:rPr>
          <w:rFonts w:cs="Times New Roman" w:hint="eastAsia"/>
          <w:color w:val="000000" w:themeColor="text1"/>
          <w:szCs w:val="21"/>
        </w:rPr>
        <w:t>chance agreement</w:t>
      </w:r>
      <w:r>
        <w:rPr>
          <w:rFonts w:cs="Times New Roman" w:hint="eastAsia"/>
          <w:color w:val="000000" w:themeColor="text1"/>
          <w:szCs w:val="21"/>
        </w:rPr>
        <w:t>）</w:t>
      </w:r>
      <w:r>
        <w:rPr>
          <w:rFonts w:cs="Times New Roman"/>
          <w:color w:val="000000" w:themeColor="text1"/>
          <w:szCs w:val="21"/>
        </w:rPr>
        <w:t>概率。</w:t>
      </w:r>
      <w:r>
        <w:rPr>
          <w:rFonts w:cs="Times New Roman" w:hint="eastAsia"/>
          <w:color w:val="000000" w:themeColor="text1"/>
          <w:szCs w:val="21"/>
        </w:rPr>
        <w:t>通过</w:t>
      </w:r>
      <w:r>
        <w:rPr>
          <w:rFonts w:cs="Times New Roman" w:hint="eastAsia"/>
          <w:color w:val="000000" w:themeColor="text1"/>
          <w:szCs w:val="21"/>
        </w:rPr>
        <w:t>R</w:t>
      </w:r>
      <w:r>
        <w:rPr>
          <w:rFonts w:cs="Times New Roman" w:hint="eastAsia"/>
          <w:color w:val="000000" w:themeColor="text1"/>
          <w:szCs w:val="21"/>
        </w:rPr>
        <w:t>包</w:t>
      </w:r>
      <w:proofErr w:type="spellStart"/>
      <w:r>
        <w:rPr>
          <w:rFonts w:cs="Times New Roman"/>
          <w:color w:val="000000" w:themeColor="text1"/>
          <w:szCs w:val="21"/>
        </w:rPr>
        <w:t>irrCAC</w:t>
      </w:r>
      <w:proofErr w:type="spellEnd"/>
      <w:r>
        <w:rPr>
          <w:rFonts w:cs="Times New Roman"/>
          <w:color w:val="000000" w:themeColor="text1"/>
          <w:szCs w:val="21"/>
          <w:vertAlign w:val="superscript"/>
        </w:rPr>
        <w:t>[</w:t>
      </w:r>
      <w:r>
        <w:rPr>
          <w:rFonts w:cs="Times New Roman" w:hint="eastAsia"/>
          <w:color w:val="000000" w:themeColor="text1"/>
          <w:szCs w:val="21"/>
          <w:vertAlign w:val="superscript"/>
        </w:rPr>
        <w:t>37</w:t>
      </w:r>
      <w:r>
        <w:rPr>
          <w:rFonts w:cs="Times New Roman"/>
          <w:color w:val="000000" w:themeColor="text1"/>
          <w:szCs w:val="21"/>
          <w:vertAlign w:val="superscript"/>
        </w:rPr>
        <w:t>]</w:t>
      </w:r>
      <w:r>
        <w:rPr>
          <w:rFonts w:cs="Times New Roman" w:hint="eastAsia"/>
          <w:color w:val="000000" w:themeColor="text1"/>
          <w:szCs w:val="21"/>
        </w:rPr>
        <w:t>计算</w:t>
      </w:r>
      <w:r>
        <w:rPr>
          <w:rFonts w:cs="Times New Roman" w:hint="eastAsia"/>
          <w:color w:val="000000" w:themeColor="text1"/>
          <w:szCs w:val="21"/>
        </w:rPr>
        <w:t>AC</w:t>
      </w:r>
      <w:r>
        <w:rPr>
          <w:rFonts w:cs="Times New Roman" w:hint="eastAsia"/>
          <w:color w:val="000000" w:themeColor="text1"/>
          <w:szCs w:val="21"/>
          <w:vertAlign w:val="subscript"/>
        </w:rPr>
        <w:t>1</w:t>
      </w:r>
      <w:r>
        <w:rPr>
          <w:rFonts w:cs="Times New Roman" w:hint="eastAsia"/>
          <w:color w:val="000000" w:themeColor="text1"/>
          <w:szCs w:val="21"/>
        </w:rPr>
        <w:t>系数。结果表明，数据编码的</w:t>
      </w:r>
      <w:r>
        <w:rPr>
          <w:rFonts w:cs="Times New Roman" w:hint="eastAsia"/>
          <w:color w:val="000000" w:themeColor="text1"/>
          <w:szCs w:val="21"/>
        </w:rPr>
        <w:t>AC</w:t>
      </w:r>
      <w:r>
        <w:rPr>
          <w:rFonts w:cs="Times New Roman"/>
          <w:color w:val="000000" w:themeColor="text1"/>
          <w:szCs w:val="21"/>
          <w:vertAlign w:val="subscript"/>
        </w:rPr>
        <w:t>1</w:t>
      </w:r>
      <w:r>
        <w:rPr>
          <w:rFonts w:cs="Times New Roman" w:hint="eastAsia"/>
          <w:color w:val="000000" w:themeColor="text1"/>
          <w:szCs w:val="21"/>
        </w:rPr>
        <w:t>系数为</w:t>
      </w:r>
      <w:r>
        <w:rPr>
          <w:rFonts w:cs="Times New Roman" w:hint="eastAsia"/>
          <w:color w:val="000000" w:themeColor="text1"/>
          <w:szCs w:val="21"/>
        </w:rPr>
        <w:t>0.8</w:t>
      </w:r>
      <w:ins w:id="64" w:author="Chuan-Peng Hu" w:date="2022-11-08T09:16:00Z">
        <w:r w:rsidR="00D149CC">
          <w:rPr>
            <w:rFonts w:cs="Times New Roman"/>
            <w:color w:val="000000" w:themeColor="text1"/>
            <w:szCs w:val="21"/>
          </w:rPr>
          <w:t>71</w:t>
        </w:r>
      </w:ins>
      <w:del w:id="65" w:author="Chuan-Peng Hu" w:date="2022-11-08T09:16:00Z">
        <w:r w:rsidDel="00D149CC">
          <w:rPr>
            <w:rFonts w:cs="Times New Roman" w:hint="eastAsia"/>
            <w:color w:val="000000" w:themeColor="text1"/>
            <w:szCs w:val="21"/>
          </w:rPr>
          <w:delText>86</w:delText>
        </w:r>
      </w:del>
      <w:r>
        <w:rPr>
          <w:rFonts w:cs="Times New Roman" w:hint="eastAsia"/>
          <w:color w:val="000000" w:themeColor="text1"/>
          <w:szCs w:val="21"/>
        </w:rPr>
        <w:t>，高于</w:t>
      </w:r>
      <w:r>
        <w:rPr>
          <w:rFonts w:cs="Times New Roman" w:hint="eastAsia"/>
          <w:color w:val="000000" w:themeColor="text1"/>
          <w:szCs w:val="21"/>
        </w:rPr>
        <w:t>0.8</w:t>
      </w:r>
      <w:r>
        <w:rPr>
          <w:rFonts w:cs="Times New Roman" w:hint="eastAsia"/>
          <w:iCs/>
          <w:color w:val="000000" w:themeColor="text1"/>
        </w:rPr>
        <w:t>，表明</w:t>
      </w:r>
      <w:r>
        <w:rPr>
          <w:rFonts w:cs="Times New Roman" w:hint="eastAsia"/>
          <w:color w:val="000000" w:themeColor="text1"/>
          <w:szCs w:val="21"/>
        </w:rPr>
        <w:t>本数据集的</w:t>
      </w:r>
      <w:r>
        <w:rPr>
          <w:rFonts w:cs="Times New Roman" w:hint="eastAsia"/>
          <w:iCs/>
          <w:color w:val="000000" w:themeColor="text1"/>
        </w:rPr>
        <w:t>文献编码具有高度一致性</w:t>
      </w:r>
      <w:r>
        <w:rPr>
          <w:rFonts w:cs="Times New Roman"/>
          <w:color w:val="000000" w:themeColor="text1"/>
          <w:szCs w:val="21"/>
          <w:vertAlign w:val="superscript"/>
        </w:rPr>
        <w:t>[3</w:t>
      </w:r>
      <w:r>
        <w:rPr>
          <w:rFonts w:cs="Times New Roman" w:hint="eastAsia"/>
          <w:color w:val="000000" w:themeColor="text1"/>
          <w:szCs w:val="21"/>
          <w:vertAlign w:val="superscript"/>
        </w:rPr>
        <w:t>6</w:t>
      </w:r>
      <w:r>
        <w:rPr>
          <w:rFonts w:cs="Times New Roman"/>
          <w:color w:val="000000" w:themeColor="text1"/>
          <w:szCs w:val="21"/>
          <w:vertAlign w:val="superscript"/>
        </w:rPr>
        <w:t>]</w:t>
      </w:r>
      <w:r>
        <w:rPr>
          <w:rFonts w:cs="Times New Roman" w:hint="eastAsia"/>
          <w:color w:val="000000" w:themeColor="text1"/>
          <w:szCs w:val="21"/>
        </w:rPr>
        <w:t>。</w:t>
      </w:r>
    </w:p>
    <w:p w14:paraId="51E48F9F" w14:textId="0E7D8613" w:rsidR="00264165" w:rsidRDefault="00000000">
      <w:pPr>
        <w:ind w:firstLineChars="200" w:firstLine="420"/>
        <w:rPr>
          <w:rFonts w:cs="Times New Roman"/>
          <w:color w:val="000000" w:themeColor="text1"/>
          <w:szCs w:val="21"/>
        </w:rPr>
      </w:pPr>
      <w:bookmarkStart w:id="66" w:name="_Hlk116222587"/>
      <w:bookmarkStart w:id="67" w:name="_Hlk115909438"/>
      <w:r>
        <w:rPr>
          <w:rFonts w:cs="Times New Roman" w:hint="eastAsia"/>
          <w:color w:val="000000" w:themeColor="text1"/>
          <w:szCs w:val="21"/>
        </w:rPr>
        <w:t>通过对</w:t>
      </w:r>
      <w:proofErr w:type="gramStart"/>
      <w:r>
        <w:rPr>
          <w:rFonts w:cs="Times New Roman" w:hint="eastAsia"/>
          <w:color w:val="000000" w:themeColor="text1"/>
          <w:szCs w:val="21"/>
        </w:rPr>
        <w:t>各文章</w:t>
      </w:r>
      <w:proofErr w:type="gramEnd"/>
      <w:r>
        <w:rPr>
          <w:rFonts w:cs="Times New Roman" w:hint="eastAsia"/>
          <w:color w:val="000000" w:themeColor="text1"/>
          <w:szCs w:val="21"/>
        </w:rPr>
        <w:t>实验细节的编码，发现在实验设计、材料和数据分析等步骤上能够体现对自我参照的操作化定义上的变异性（见图</w:t>
      </w:r>
      <w:r>
        <w:rPr>
          <w:rFonts w:cs="Times New Roman" w:hint="eastAsia"/>
          <w:color w:val="000000" w:themeColor="text1"/>
          <w:szCs w:val="21"/>
        </w:rPr>
        <w:t>4</w:t>
      </w:r>
      <w:r>
        <w:rPr>
          <w:rFonts w:cs="Times New Roman" w:hint="eastAsia"/>
          <w:color w:val="000000" w:themeColor="text1"/>
          <w:szCs w:val="21"/>
        </w:rPr>
        <w:t>）。这些结果初步表明，不同研究间对自我参照的操作化定义上存在较大变异性：在感觉通道上，存在视觉、听觉以及两种感觉混合的情况；刺激种类包括特质词</w:t>
      </w:r>
      <w:bookmarkStart w:id="68" w:name="_Hlk115909563"/>
      <w:r>
        <w:rPr>
          <w:rFonts w:cs="Times New Roman" w:hint="eastAsia"/>
          <w:color w:val="000000" w:themeColor="text1"/>
          <w:szCs w:val="21"/>
        </w:rPr>
        <w:t>、</w:t>
      </w:r>
      <w:bookmarkEnd w:id="68"/>
      <w:r>
        <w:rPr>
          <w:rFonts w:cs="Times New Roman" w:hint="eastAsia"/>
          <w:color w:val="000000" w:themeColor="text1"/>
          <w:szCs w:val="21"/>
        </w:rPr>
        <w:t>句子与图片；被试所需做出的反应既包括判断特质词是否适合描述自己（或他人），也包括不做任何反应；在统计分析中为得到自我参照的特异性激活脑区而设置的控制条件也可标准化为亲密他人（</w:t>
      </w:r>
      <w:r>
        <w:rPr>
          <w:rFonts w:cs="Times New Roman"/>
          <w:color w:val="000000" w:themeColor="text1"/>
          <w:szCs w:val="21"/>
        </w:rPr>
        <w:t>close other</w:t>
      </w:r>
      <w:r>
        <w:rPr>
          <w:rFonts w:cs="Times New Roman" w:hint="eastAsia"/>
          <w:color w:val="000000" w:themeColor="text1"/>
          <w:szCs w:val="21"/>
        </w:rPr>
        <w:t>）、名人（</w:t>
      </w:r>
      <w:r>
        <w:rPr>
          <w:rFonts w:cs="Times New Roman" w:hint="eastAsia"/>
          <w:color w:val="000000" w:themeColor="text1"/>
          <w:szCs w:val="21"/>
        </w:rPr>
        <w:t>celebrities</w:t>
      </w:r>
      <w:r>
        <w:rPr>
          <w:rFonts w:cs="Times New Roman" w:hint="eastAsia"/>
          <w:color w:val="000000" w:themeColor="text1"/>
          <w:szCs w:val="21"/>
        </w:rPr>
        <w:t>）、非人称（</w:t>
      </w:r>
      <w:r>
        <w:rPr>
          <w:rFonts w:cs="Times New Roman" w:hint="eastAsia"/>
          <w:color w:val="000000" w:themeColor="text1"/>
          <w:szCs w:val="21"/>
        </w:rPr>
        <w:t>n</w:t>
      </w:r>
      <w:r>
        <w:rPr>
          <w:rFonts w:cs="Times New Roman"/>
          <w:color w:val="000000" w:themeColor="text1"/>
          <w:szCs w:val="21"/>
        </w:rPr>
        <w:t>on-person</w:t>
      </w:r>
      <w:r>
        <w:rPr>
          <w:rFonts w:cs="Times New Roman" w:hint="eastAsia"/>
          <w:color w:val="000000" w:themeColor="text1"/>
          <w:szCs w:val="21"/>
        </w:rPr>
        <w:t>）和陌生人（</w:t>
      </w:r>
      <w:r>
        <w:rPr>
          <w:rFonts w:cs="Times New Roman"/>
          <w:color w:val="000000" w:themeColor="text1"/>
          <w:szCs w:val="21"/>
        </w:rPr>
        <w:t>stranger</w:t>
      </w:r>
      <w:r>
        <w:rPr>
          <w:rFonts w:cs="Times New Roman" w:hint="eastAsia"/>
          <w:color w:val="000000" w:themeColor="text1"/>
          <w:szCs w:val="21"/>
        </w:rPr>
        <w:t>）四种条件。这些初步的分析表明，自我参照的本体论承诺的确是一个被忽略的问题，其对自我参照</w:t>
      </w:r>
      <w:ins w:id="69" w:author="Chuan-Peng Hu" w:date="2022-11-08T08:02:00Z">
        <w:r w:rsidR="00BF196B">
          <w:rPr>
            <w:rFonts w:cs="Times New Roman" w:hint="eastAsia"/>
            <w:color w:val="000000" w:themeColor="text1"/>
            <w:szCs w:val="21"/>
          </w:rPr>
          <w:t>神经基础</w:t>
        </w:r>
      </w:ins>
      <w:ins w:id="70" w:author="Chuan-Peng Hu" w:date="2022-11-08T08:03:00Z">
        <w:r w:rsidR="005D388F">
          <w:rPr>
            <w:rFonts w:cs="Times New Roman" w:hint="eastAsia"/>
            <w:color w:val="000000" w:themeColor="text1"/>
            <w:szCs w:val="21"/>
          </w:rPr>
          <w:t>的影响</w:t>
        </w:r>
      </w:ins>
      <w:del w:id="71" w:author="Chuan-Peng Hu" w:date="2022-11-08T08:02:00Z">
        <w:r w:rsidDel="00BF196B">
          <w:rPr>
            <w:rFonts w:cs="Times New Roman" w:hint="eastAsia"/>
            <w:color w:val="000000" w:themeColor="text1"/>
            <w:szCs w:val="21"/>
          </w:rPr>
          <w:delText>的效度如何</w:delText>
        </w:r>
      </w:del>
      <w:r>
        <w:rPr>
          <w:rFonts w:cs="Times New Roman" w:hint="eastAsia"/>
          <w:color w:val="000000" w:themeColor="text1"/>
          <w:szCs w:val="21"/>
        </w:rPr>
        <w:t>需要进一步的研究。</w:t>
      </w:r>
    </w:p>
    <w:p w14:paraId="48669570" w14:textId="5D50CFE6" w:rsidR="00264165" w:rsidRDefault="00000000">
      <w:pPr>
        <w:jc w:val="center"/>
        <w:rPr>
          <w:b/>
          <w:bCs/>
          <w:color w:val="000000" w:themeColor="text1"/>
          <w:sz w:val="18"/>
          <w:szCs w:val="18"/>
        </w:rPr>
      </w:pPr>
      <w:bookmarkStart w:id="72" w:name="_Hlk116210001"/>
      <w:bookmarkEnd w:id="66"/>
      <w:bookmarkEnd w:id="67"/>
      <w:r>
        <w:rPr>
          <w:noProof/>
        </w:rPr>
        <w:drawing>
          <wp:inline distT="0" distB="0" distL="114300" distR="114300" wp14:anchorId="0C46486E" wp14:editId="7F555BA1">
            <wp:extent cx="5264150" cy="1997710"/>
            <wp:effectExtent l="0" t="0" r="6350" b="889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41"/>
                    <a:stretch>
                      <a:fillRect/>
                    </a:stretch>
                  </pic:blipFill>
                  <pic:spPr>
                    <a:xfrm>
                      <a:off x="0" y="0"/>
                      <a:ext cx="5264150" cy="1997710"/>
                    </a:xfrm>
                    <a:prstGeom prst="rect">
                      <a:avLst/>
                    </a:prstGeom>
                    <a:noFill/>
                    <a:ln>
                      <a:noFill/>
                    </a:ln>
                  </pic:spPr>
                </pic:pic>
              </a:graphicData>
            </a:graphic>
          </wp:inline>
        </w:drawing>
      </w:r>
      <w:r>
        <w:rPr>
          <w:rFonts w:eastAsiaTheme="minorEastAsia" w:cs="Times New Roman"/>
          <w:b/>
          <w:bCs/>
          <w:color w:val="000000" w:themeColor="text1"/>
          <w:sz w:val="18"/>
          <w:szCs w:val="18"/>
        </w:rPr>
        <w:t>图</w:t>
      </w:r>
      <w:r>
        <w:rPr>
          <w:rFonts w:eastAsiaTheme="minorEastAsia" w:cs="Times New Roman"/>
          <w:b/>
          <w:bCs/>
          <w:color w:val="000000" w:themeColor="text1"/>
          <w:sz w:val="18"/>
          <w:szCs w:val="18"/>
        </w:rPr>
        <w:t xml:space="preserve">4 </w:t>
      </w:r>
      <w:r>
        <w:rPr>
          <w:rFonts w:eastAsiaTheme="minorEastAsia" w:cs="Times New Roman"/>
          <w:b/>
          <w:bCs/>
          <w:color w:val="000000" w:themeColor="text1"/>
          <w:sz w:val="18"/>
          <w:szCs w:val="18"/>
        </w:rPr>
        <w:t>自我参照的操作化定义在五个维度上（刺激呈现的感觉通道、刺激内容、任务的阶段</w:t>
      </w:r>
      <w:r>
        <w:rPr>
          <w:rFonts w:eastAsiaTheme="minorEastAsia" w:cs="Times New Roman"/>
          <w:b/>
          <w:bCs/>
          <w:color w:val="000000" w:themeColor="text1"/>
          <w:sz w:val="18"/>
          <w:szCs w:val="18"/>
        </w:rPr>
        <w:t>1</w:t>
      </w:r>
      <w:r>
        <w:rPr>
          <w:rFonts w:eastAsiaTheme="minorEastAsia" w:cs="Times New Roman"/>
          <w:b/>
          <w:bCs/>
          <w:color w:val="000000" w:themeColor="text1"/>
          <w:sz w:val="18"/>
          <w:szCs w:val="18"/>
        </w:rPr>
        <w:t>、阶段</w:t>
      </w:r>
      <w:r>
        <w:rPr>
          <w:rFonts w:eastAsiaTheme="minorEastAsia" w:cs="Times New Roman"/>
          <w:b/>
          <w:bCs/>
          <w:color w:val="000000" w:themeColor="text1"/>
          <w:sz w:val="18"/>
          <w:szCs w:val="18"/>
        </w:rPr>
        <w:t>2</w:t>
      </w:r>
      <w:r>
        <w:rPr>
          <w:rFonts w:eastAsiaTheme="minorEastAsia" w:cs="Times New Roman"/>
          <w:b/>
          <w:bCs/>
          <w:color w:val="000000" w:themeColor="text1"/>
          <w:sz w:val="18"/>
          <w:szCs w:val="18"/>
        </w:rPr>
        <w:t>及控</w:t>
      </w:r>
      <w:r>
        <w:rPr>
          <w:rFonts w:eastAsiaTheme="minorEastAsia" w:cs="Times New Roman"/>
          <w:b/>
          <w:bCs/>
          <w:color w:val="000000" w:themeColor="text1"/>
          <w:sz w:val="18"/>
          <w:szCs w:val="18"/>
        </w:rPr>
        <w:lastRenderedPageBreak/>
        <w:t>制条件）上的变异性。每一列代表一个维度，列之间线条的粗细代表研究的数量，线条颜色</w:t>
      </w:r>
      <w:r>
        <w:rPr>
          <w:rFonts w:eastAsiaTheme="minorEastAsia" w:cs="Times New Roman" w:hint="eastAsia"/>
          <w:b/>
          <w:bCs/>
          <w:color w:val="000000" w:themeColor="text1"/>
          <w:sz w:val="18"/>
          <w:szCs w:val="18"/>
        </w:rPr>
        <w:t>由第五</w:t>
      </w:r>
      <w:r>
        <w:rPr>
          <w:rFonts w:eastAsiaTheme="minorEastAsia" w:cs="Times New Roman"/>
          <w:b/>
          <w:bCs/>
          <w:color w:val="000000" w:themeColor="text1"/>
          <w:sz w:val="18"/>
          <w:szCs w:val="18"/>
        </w:rPr>
        <w:t>列（控制条件维度）进行区分。注：第四列</w:t>
      </w:r>
      <w:r>
        <w:rPr>
          <w:rFonts w:eastAsiaTheme="minorEastAsia" w:cs="Times New Roman"/>
          <w:b/>
          <w:bCs/>
          <w:color w:val="000000" w:themeColor="text1"/>
          <w:sz w:val="18"/>
          <w:szCs w:val="18"/>
        </w:rPr>
        <w:t>“Task: Phase 2”</w:t>
      </w:r>
      <w:r>
        <w:rPr>
          <w:rFonts w:eastAsiaTheme="minorEastAsia" w:cs="Times New Roman"/>
          <w:b/>
          <w:bCs/>
          <w:color w:val="000000" w:themeColor="text1"/>
          <w:sz w:val="18"/>
          <w:szCs w:val="18"/>
        </w:rPr>
        <w:t>中的</w:t>
      </w:r>
      <w:r>
        <w:rPr>
          <w:rFonts w:eastAsiaTheme="minorEastAsia" w:cs="Times New Roman"/>
          <w:b/>
          <w:bCs/>
          <w:color w:val="000000" w:themeColor="text1"/>
          <w:sz w:val="18"/>
          <w:szCs w:val="18"/>
        </w:rPr>
        <w:t>“NA”</w:t>
      </w:r>
      <w:r>
        <w:rPr>
          <w:rFonts w:eastAsiaTheme="minorEastAsia" w:cs="Times New Roman" w:hint="eastAsia"/>
          <w:b/>
          <w:bCs/>
          <w:color w:val="000000" w:themeColor="text1"/>
          <w:sz w:val="18"/>
          <w:szCs w:val="18"/>
        </w:rPr>
        <w:t>表示这</w:t>
      </w:r>
      <w:r>
        <w:rPr>
          <w:rFonts w:eastAsiaTheme="minorEastAsia" w:cs="Times New Roman"/>
          <w:b/>
          <w:bCs/>
          <w:color w:val="000000" w:themeColor="text1"/>
          <w:sz w:val="18"/>
          <w:szCs w:val="18"/>
        </w:rPr>
        <w:t>些研究没有第二阶段任务；</w:t>
      </w:r>
      <w:r>
        <w:rPr>
          <w:rFonts w:eastAsiaTheme="minorEastAsia" w:cs="Times New Roman" w:hint="eastAsia"/>
          <w:b/>
          <w:bCs/>
          <w:color w:val="000000" w:themeColor="text1"/>
          <w:sz w:val="18"/>
          <w:szCs w:val="18"/>
        </w:rPr>
        <w:t>第五列</w:t>
      </w:r>
      <w:r>
        <w:rPr>
          <w:rFonts w:eastAsiaTheme="minorEastAsia" w:cs="Times New Roman" w:hint="eastAsia"/>
          <w:b/>
          <w:bCs/>
          <w:color w:val="000000" w:themeColor="text1"/>
          <w:sz w:val="18"/>
          <w:szCs w:val="18"/>
        </w:rPr>
        <w:t xml:space="preserve"> </w:t>
      </w:r>
      <w:r>
        <w:rPr>
          <w:rFonts w:eastAsiaTheme="minorEastAsia" w:cs="Times New Roman"/>
          <w:b/>
          <w:bCs/>
          <w:color w:val="000000" w:themeColor="text1"/>
          <w:sz w:val="18"/>
          <w:szCs w:val="18"/>
        </w:rPr>
        <w:t>“Control condition”</w:t>
      </w:r>
      <w:r>
        <w:rPr>
          <w:rFonts w:eastAsiaTheme="minorEastAsia" w:cs="Times New Roman"/>
          <w:b/>
          <w:bCs/>
          <w:color w:val="000000" w:themeColor="text1"/>
          <w:sz w:val="18"/>
          <w:szCs w:val="18"/>
        </w:rPr>
        <w:t>中的</w:t>
      </w:r>
      <w:r>
        <w:rPr>
          <w:rFonts w:eastAsiaTheme="minorEastAsia" w:cs="Times New Roman"/>
          <w:b/>
          <w:bCs/>
          <w:color w:val="000000" w:themeColor="text1"/>
          <w:sz w:val="18"/>
          <w:szCs w:val="18"/>
        </w:rPr>
        <w:t>“NP”</w:t>
      </w:r>
      <w:r>
        <w:rPr>
          <w:rFonts w:eastAsiaTheme="minorEastAsia" w:cs="Times New Roman"/>
          <w:b/>
          <w:bCs/>
          <w:color w:val="000000" w:themeColor="text1"/>
          <w:sz w:val="18"/>
          <w:szCs w:val="18"/>
        </w:rPr>
        <w:t>表示</w:t>
      </w:r>
      <w:r>
        <w:rPr>
          <w:rFonts w:eastAsiaTheme="minorEastAsia" w:cs="Times New Roman"/>
          <w:b/>
          <w:bCs/>
          <w:color w:val="000000" w:themeColor="text1"/>
          <w:sz w:val="18"/>
          <w:szCs w:val="18"/>
        </w:rPr>
        <w:t>“non-person”</w:t>
      </w:r>
      <w:ins w:id="73" w:author="sun shuting" w:date="2022-11-13T01:28:00Z">
        <w:r w:rsidR="00223661">
          <w:rPr>
            <w:rFonts w:eastAsiaTheme="minorEastAsia" w:cs="Times New Roman" w:hint="eastAsia"/>
            <w:b/>
            <w:bCs/>
            <w:color w:val="000000" w:themeColor="text1"/>
            <w:sz w:val="18"/>
            <w:szCs w:val="18"/>
          </w:rPr>
          <w:t>，“</w:t>
        </w:r>
        <w:r w:rsidR="00223661">
          <w:rPr>
            <w:rFonts w:eastAsiaTheme="minorEastAsia" w:cs="Times New Roman" w:hint="eastAsia"/>
            <w:b/>
            <w:bCs/>
            <w:color w:val="000000" w:themeColor="text1"/>
            <w:sz w:val="18"/>
            <w:szCs w:val="18"/>
          </w:rPr>
          <w:t>m</w:t>
        </w:r>
        <w:r w:rsidR="00223661">
          <w:rPr>
            <w:rFonts w:eastAsiaTheme="minorEastAsia" w:cs="Times New Roman"/>
            <w:b/>
            <w:bCs/>
            <w:color w:val="000000" w:themeColor="text1"/>
            <w:sz w:val="18"/>
            <w:szCs w:val="18"/>
          </w:rPr>
          <w:t>ult</w:t>
        </w:r>
      </w:ins>
      <w:ins w:id="74" w:author="sun shuting" w:date="2022-11-13T01:29:00Z">
        <w:r w:rsidR="00223661">
          <w:rPr>
            <w:rFonts w:eastAsiaTheme="minorEastAsia" w:cs="Times New Roman"/>
            <w:b/>
            <w:bCs/>
            <w:color w:val="000000" w:themeColor="text1"/>
            <w:sz w:val="18"/>
            <w:szCs w:val="18"/>
          </w:rPr>
          <w:t>i</w:t>
        </w:r>
      </w:ins>
      <w:ins w:id="75" w:author="sun shuting" w:date="2022-11-13T01:28:00Z">
        <w:r w:rsidR="00223661">
          <w:rPr>
            <w:rFonts w:eastAsiaTheme="minorEastAsia" w:cs="Times New Roman" w:hint="eastAsia"/>
            <w:b/>
            <w:bCs/>
            <w:color w:val="000000" w:themeColor="text1"/>
            <w:sz w:val="18"/>
            <w:szCs w:val="18"/>
          </w:rPr>
          <w:t>”表示</w:t>
        </w:r>
      </w:ins>
      <w:ins w:id="76" w:author="sun shuting" w:date="2022-11-13T01:30:00Z">
        <w:r w:rsidR="00AF3C2E">
          <w:rPr>
            <w:rFonts w:eastAsiaTheme="minorEastAsia" w:cs="Times New Roman" w:hint="eastAsia"/>
            <w:b/>
            <w:bCs/>
            <w:color w:val="000000" w:themeColor="text1"/>
            <w:sz w:val="18"/>
            <w:szCs w:val="18"/>
          </w:rPr>
          <w:t>多种控制条件</w:t>
        </w:r>
      </w:ins>
      <w:r>
        <w:rPr>
          <w:rFonts w:eastAsiaTheme="minorEastAsia" w:cs="Times New Roman"/>
          <w:b/>
          <w:bCs/>
          <w:color w:val="000000" w:themeColor="text1"/>
          <w:sz w:val="18"/>
          <w:szCs w:val="18"/>
        </w:rPr>
        <w:t>。</w:t>
      </w:r>
      <w:del w:id="77" w:author="Chuan-Peng Hu" w:date="2022-11-08T08:03:00Z">
        <w:r w:rsidDel="005D388F">
          <w:rPr>
            <w:rFonts w:eastAsiaTheme="minorEastAsia" w:cs="Times New Roman" w:hint="eastAsia"/>
            <w:b/>
            <w:bCs/>
            <w:color w:val="000000" w:themeColor="text1"/>
            <w:sz w:val="18"/>
            <w:szCs w:val="18"/>
          </w:rPr>
          <w:delText>详情见</w:delText>
        </w:r>
        <w:r w:rsidDel="005D388F">
          <w:rPr>
            <w:rFonts w:cs="Times New Roman" w:hint="eastAsia"/>
            <w:b/>
            <w:bCs/>
            <w:color w:val="000000" w:themeColor="text1"/>
            <w:sz w:val="18"/>
            <w:szCs w:val="18"/>
          </w:rPr>
          <w:delText>“</w:delText>
        </w:r>
        <w:r w:rsidDel="005D388F">
          <w:rPr>
            <w:rFonts w:cs="Times New Roman" w:hint="eastAsia"/>
            <w:b/>
            <w:bCs/>
            <w:color w:val="000000" w:themeColor="text1"/>
            <w:sz w:val="18"/>
            <w:szCs w:val="18"/>
          </w:rPr>
          <w:delText>Codebook_Operationalization.csv</w:delText>
        </w:r>
        <w:r w:rsidDel="005D388F">
          <w:rPr>
            <w:rFonts w:cs="Times New Roman" w:hint="eastAsia"/>
            <w:b/>
            <w:bCs/>
            <w:color w:val="000000" w:themeColor="text1"/>
            <w:sz w:val="18"/>
            <w:szCs w:val="18"/>
          </w:rPr>
          <w:delText>”</w:delText>
        </w:r>
        <w:r w:rsidDel="005D388F">
          <w:rPr>
            <w:rFonts w:hint="eastAsia"/>
            <w:b/>
            <w:bCs/>
            <w:color w:val="000000" w:themeColor="text1"/>
            <w:sz w:val="18"/>
            <w:szCs w:val="18"/>
          </w:rPr>
          <w:delText xml:space="preserve"> </w:delText>
        </w:r>
      </w:del>
      <w:ins w:id="78" w:author="Chuan-Peng Hu" w:date="2022-11-08T08:03:00Z">
        <w:r w:rsidR="005D388F">
          <w:rPr>
            <w:rFonts w:eastAsiaTheme="minorEastAsia" w:cs="Times New Roman" w:hint="eastAsia"/>
            <w:b/>
            <w:bCs/>
            <w:color w:val="000000" w:themeColor="text1"/>
            <w:sz w:val="18"/>
            <w:szCs w:val="18"/>
          </w:rPr>
          <w:t>本图绘制的数据与代码见补充材料</w:t>
        </w:r>
      </w:ins>
      <w:r>
        <w:rPr>
          <w:rFonts w:eastAsiaTheme="minorEastAsia" w:cs="Times New Roman"/>
          <w:b/>
          <w:bCs/>
          <w:color w:val="000000" w:themeColor="text1"/>
          <w:sz w:val="18"/>
          <w:szCs w:val="18"/>
        </w:rPr>
        <w:t>。</w:t>
      </w:r>
    </w:p>
    <w:p w14:paraId="227FB8E4" w14:textId="5BB632F8" w:rsidR="00264165" w:rsidRDefault="00000000">
      <w:pPr>
        <w:jc w:val="center"/>
        <w:rPr>
          <w:b/>
          <w:bCs/>
          <w:color w:val="000000" w:themeColor="text1"/>
          <w:sz w:val="18"/>
          <w:szCs w:val="18"/>
        </w:rPr>
      </w:pPr>
      <w:r>
        <w:rPr>
          <w:b/>
          <w:bCs/>
          <w:color w:val="000000" w:themeColor="text1"/>
          <w:sz w:val="18"/>
          <w:szCs w:val="18"/>
        </w:rPr>
        <w:t>Figure 4 The variability of operationalization</w:t>
      </w:r>
      <w:r>
        <w:rPr>
          <w:rFonts w:hint="eastAsia"/>
          <w:b/>
          <w:bCs/>
          <w:color w:val="000000" w:themeColor="text1"/>
          <w:sz w:val="18"/>
          <w:szCs w:val="18"/>
        </w:rPr>
        <w:t>s</w:t>
      </w:r>
      <w:r>
        <w:rPr>
          <w:b/>
          <w:bCs/>
          <w:color w:val="000000" w:themeColor="text1"/>
          <w:sz w:val="18"/>
          <w:szCs w:val="18"/>
        </w:rPr>
        <w:t xml:space="preserve"> of self-reference across five dimensions (sensory modalities of stimul</w:t>
      </w:r>
      <w:r>
        <w:rPr>
          <w:rFonts w:hint="eastAsia"/>
          <w:b/>
          <w:bCs/>
          <w:color w:val="000000" w:themeColor="text1"/>
          <w:sz w:val="18"/>
          <w:szCs w:val="18"/>
        </w:rPr>
        <w:t>i</w:t>
      </w:r>
      <w:r>
        <w:rPr>
          <w:b/>
          <w:bCs/>
          <w:color w:val="000000" w:themeColor="text1"/>
          <w:sz w:val="18"/>
          <w:szCs w:val="18"/>
        </w:rPr>
        <w:t xml:space="preserve"> presentation, content of stimuli, stage 1 of the task, stage 2 of the task, and control conditions). Each column represents a dimension, the thickness of the lines, </w:t>
      </w:r>
      <w:proofErr w:type="gramStart"/>
      <w:r>
        <w:rPr>
          <w:b/>
          <w:bCs/>
          <w:color w:val="000000" w:themeColor="text1"/>
          <w:sz w:val="18"/>
          <w:szCs w:val="18"/>
        </w:rPr>
        <w:t>which  flow</w:t>
      </w:r>
      <w:proofErr w:type="gramEnd"/>
      <w:r>
        <w:rPr>
          <w:rFonts w:hint="eastAsia"/>
          <w:b/>
          <w:bCs/>
          <w:color w:val="000000" w:themeColor="text1"/>
          <w:sz w:val="18"/>
          <w:szCs w:val="18"/>
        </w:rPr>
        <w:t xml:space="preserve"> through</w:t>
      </w:r>
      <w:r>
        <w:rPr>
          <w:b/>
          <w:bCs/>
          <w:color w:val="000000" w:themeColor="text1"/>
          <w:sz w:val="18"/>
          <w:szCs w:val="18"/>
        </w:rPr>
        <w:t xml:space="preserve"> the columns, represents the number of studies, and the colors of lines</w:t>
      </w:r>
      <w:r>
        <w:rPr>
          <w:rFonts w:hint="eastAsia"/>
          <w:b/>
          <w:bCs/>
          <w:color w:val="000000" w:themeColor="text1"/>
          <w:sz w:val="18"/>
          <w:szCs w:val="18"/>
        </w:rPr>
        <w:t xml:space="preserve"> </w:t>
      </w:r>
      <w:r>
        <w:rPr>
          <w:b/>
          <w:bCs/>
          <w:color w:val="000000" w:themeColor="text1"/>
          <w:sz w:val="18"/>
          <w:szCs w:val="18"/>
        </w:rPr>
        <w:t xml:space="preserve">are defined by the fifth column (control conditions). Note: </w:t>
      </w:r>
      <w:r>
        <w:rPr>
          <w:rFonts w:hint="eastAsia"/>
          <w:b/>
          <w:bCs/>
          <w:color w:val="000000" w:themeColor="text1"/>
          <w:sz w:val="18"/>
          <w:szCs w:val="18"/>
        </w:rPr>
        <w:t>I</w:t>
      </w:r>
      <w:r>
        <w:rPr>
          <w:b/>
          <w:bCs/>
          <w:color w:val="000000" w:themeColor="text1"/>
          <w:sz w:val="18"/>
          <w:szCs w:val="18"/>
        </w:rPr>
        <w:t xml:space="preserve">n the </w:t>
      </w:r>
      <w:proofErr w:type="spellStart"/>
      <w:r>
        <w:rPr>
          <w:b/>
          <w:bCs/>
          <w:color w:val="000000" w:themeColor="text1"/>
          <w:sz w:val="18"/>
          <w:szCs w:val="18"/>
        </w:rPr>
        <w:t>forth</w:t>
      </w:r>
      <w:proofErr w:type="spellEnd"/>
      <w:r>
        <w:rPr>
          <w:b/>
          <w:bCs/>
          <w:color w:val="000000" w:themeColor="text1"/>
          <w:sz w:val="18"/>
          <w:szCs w:val="18"/>
        </w:rPr>
        <w:t xml:space="preserve"> column, “Task: Phase 2”, “NA” means tasks in these studies did not have a second phase; the “NP” in the fifth column,</w:t>
      </w:r>
      <w:r>
        <w:rPr>
          <w:rFonts w:hint="eastAsia"/>
          <w:b/>
          <w:bCs/>
          <w:color w:val="000000" w:themeColor="text1"/>
          <w:sz w:val="18"/>
          <w:szCs w:val="18"/>
        </w:rPr>
        <w:t xml:space="preserve"> </w:t>
      </w:r>
      <w:r>
        <w:rPr>
          <w:b/>
          <w:bCs/>
          <w:color w:val="000000" w:themeColor="text1"/>
          <w:sz w:val="18"/>
          <w:szCs w:val="18"/>
        </w:rPr>
        <w:t>“Control conditions”, means “non-person”</w:t>
      </w:r>
      <w:ins w:id="79" w:author="sun shuting" w:date="2022-11-13T01:30:00Z">
        <w:r w:rsidR="00491BDB">
          <w:rPr>
            <w:rFonts w:hint="eastAsia"/>
            <w:b/>
            <w:bCs/>
            <w:color w:val="000000" w:themeColor="text1"/>
            <w:sz w:val="18"/>
            <w:szCs w:val="18"/>
          </w:rPr>
          <w:t>；</w:t>
        </w:r>
      </w:ins>
      <w:ins w:id="80" w:author="sun shuting" w:date="2022-11-13T01:31:00Z">
        <w:r w:rsidR="00491BDB" w:rsidRPr="00491BDB">
          <w:rPr>
            <w:rFonts w:eastAsiaTheme="minorEastAsia" w:cs="Times New Roman" w:hint="eastAsia"/>
            <w:b/>
            <w:bCs/>
            <w:color w:val="000000" w:themeColor="text1"/>
            <w:sz w:val="18"/>
            <w:szCs w:val="18"/>
          </w:rPr>
          <w:t xml:space="preserve"> </w:t>
        </w:r>
        <w:r w:rsidR="00491BDB">
          <w:rPr>
            <w:rFonts w:eastAsiaTheme="minorEastAsia" w:cs="Times New Roman" w:hint="eastAsia"/>
            <w:b/>
            <w:bCs/>
            <w:color w:val="000000" w:themeColor="text1"/>
            <w:sz w:val="18"/>
            <w:szCs w:val="18"/>
          </w:rPr>
          <w:t>“</w:t>
        </w:r>
        <w:r w:rsidR="00491BDB">
          <w:rPr>
            <w:rFonts w:eastAsiaTheme="minorEastAsia" w:cs="Times New Roman" w:hint="eastAsia"/>
            <w:b/>
            <w:bCs/>
            <w:color w:val="000000" w:themeColor="text1"/>
            <w:sz w:val="18"/>
            <w:szCs w:val="18"/>
          </w:rPr>
          <w:t>m</w:t>
        </w:r>
        <w:r w:rsidR="00491BDB">
          <w:rPr>
            <w:rFonts w:eastAsiaTheme="minorEastAsia" w:cs="Times New Roman"/>
            <w:b/>
            <w:bCs/>
            <w:color w:val="000000" w:themeColor="text1"/>
            <w:sz w:val="18"/>
            <w:szCs w:val="18"/>
          </w:rPr>
          <w:t>ulti</w:t>
        </w:r>
        <w:r w:rsidR="00491BDB">
          <w:rPr>
            <w:rFonts w:eastAsiaTheme="minorEastAsia" w:cs="Times New Roman" w:hint="eastAsia"/>
            <w:b/>
            <w:bCs/>
            <w:color w:val="000000" w:themeColor="text1"/>
            <w:sz w:val="18"/>
            <w:szCs w:val="18"/>
          </w:rPr>
          <w:t>”</w:t>
        </w:r>
        <w:r w:rsidR="00491BDB">
          <w:rPr>
            <w:rFonts w:eastAsiaTheme="minorEastAsia" w:cs="Times New Roman" w:hint="eastAsia"/>
            <w:b/>
            <w:bCs/>
            <w:color w:val="000000" w:themeColor="text1"/>
            <w:sz w:val="18"/>
            <w:szCs w:val="18"/>
          </w:rPr>
          <w:t>m</w:t>
        </w:r>
        <w:r w:rsidR="00491BDB">
          <w:rPr>
            <w:rFonts w:eastAsiaTheme="minorEastAsia" w:cs="Times New Roman"/>
            <w:b/>
            <w:bCs/>
            <w:color w:val="000000" w:themeColor="text1"/>
            <w:sz w:val="18"/>
            <w:szCs w:val="18"/>
          </w:rPr>
          <w:t xml:space="preserve">eans </w:t>
        </w:r>
      </w:ins>
      <w:ins w:id="81" w:author="sun shuting" w:date="2022-11-13T01:32:00Z">
        <w:r w:rsidR="005D1171" w:rsidRPr="005D1171">
          <w:rPr>
            <w:rFonts w:eastAsiaTheme="minorEastAsia" w:cs="Times New Roman"/>
            <w:b/>
            <w:bCs/>
            <w:color w:val="000000" w:themeColor="text1"/>
            <w:sz w:val="18"/>
            <w:szCs w:val="18"/>
          </w:rPr>
          <w:t>multiple</w:t>
        </w:r>
        <w:r w:rsidR="0099286D">
          <w:rPr>
            <w:rFonts w:eastAsiaTheme="minorEastAsia" w:cs="Times New Roman"/>
            <w:b/>
            <w:bCs/>
            <w:color w:val="000000" w:themeColor="text1"/>
            <w:sz w:val="18"/>
            <w:szCs w:val="18"/>
          </w:rPr>
          <w:t xml:space="preserve"> conditions</w:t>
        </w:r>
      </w:ins>
      <w:r>
        <w:rPr>
          <w:b/>
          <w:bCs/>
          <w:color w:val="000000" w:themeColor="text1"/>
          <w:sz w:val="18"/>
          <w:szCs w:val="18"/>
        </w:rPr>
        <w:t>. See</w:t>
      </w:r>
      <w:del w:id="82" w:author="Chuan-Peng Hu" w:date="2022-11-08T08:04:00Z">
        <w:r w:rsidDel="00646D16">
          <w:rPr>
            <w:b/>
            <w:bCs/>
            <w:color w:val="000000" w:themeColor="text1"/>
            <w:sz w:val="18"/>
            <w:szCs w:val="18"/>
          </w:rPr>
          <w:delText xml:space="preserve"> </w:delText>
        </w:r>
        <w:r w:rsidDel="00646D16">
          <w:rPr>
            <w:rFonts w:cs="Times New Roman"/>
            <w:b/>
            <w:bCs/>
            <w:color w:val="000000" w:themeColor="text1"/>
            <w:sz w:val="18"/>
            <w:szCs w:val="18"/>
          </w:rPr>
          <w:delText>“Codebook_Operationalization.csv”</w:delText>
        </w:r>
        <w:r w:rsidDel="00646D16">
          <w:rPr>
            <w:rFonts w:hint="eastAsia"/>
            <w:b/>
            <w:bCs/>
            <w:color w:val="000000" w:themeColor="text1"/>
            <w:sz w:val="18"/>
            <w:szCs w:val="18"/>
          </w:rPr>
          <w:delText xml:space="preserve"> </w:delText>
        </w:r>
        <w:r w:rsidDel="00646D16">
          <w:rPr>
            <w:b/>
            <w:bCs/>
            <w:color w:val="000000" w:themeColor="text1"/>
            <w:sz w:val="18"/>
            <w:szCs w:val="18"/>
          </w:rPr>
          <w:delText>for details</w:delText>
        </w:r>
      </w:del>
      <w:ins w:id="83" w:author="Chuan-Peng Hu" w:date="2022-11-08T08:04:00Z">
        <w:r w:rsidR="00646D16">
          <w:rPr>
            <w:rFonts w:cs="Times New Roman"/>
            <w:b/>
            <w:bCs/>
            <w:color w:val="000000" w:themeColor="text1"/>
            <w:sz w:val="18"/>
            <w:szCs w:val="18"/>
          </w:rPr>
          <w:t xml:space="preserve"> </w:t>
        </w:r>
        <w:r w:rsidR="00646D16">
          <w:rPr>
            <w:rFonts w:cs="Times New Roman" w:hint="eastAsia"/>
            <w:b/>
            <w:bCs/>
            <w:color w:val="000000" w:themeColor="text1"/>
            <w:sz w:val="18"/>
            <w:szCs w:val="18"/>
          </w:rPr>
          <w:t>online</w:t>
        </w:r>
        <w:r w:rsidR="00646D16">
          <w:rPr>
            <w:rFonts w:cs="Times New Roman"/>
            <w:b/>
            <w:bCs/>
            <w:color w:val="000000" w:themeColor="text1"/>
            <w:sz w:val="18"/>
            <w:szCs w:val="18"/>
          </w:rPr>
          <w:t xml:space="preserve"> supplementary material for data and code to reproduce this figure</w:t>
        </w:r>
      </w:ins>
      <w:r>
        <w:rPr>
          <w:b/>
          <w:bCs/>
          <w:color w:val="000000" w:themeColor="text1"/>
          <w:sz w:val="18"/>
          <w:szCs w:val="18"/>
        </w:rPr>
        <w:t>.</w:t>
      </w:r>
    </w:p>
    <w:p w14:paraId="18E4B615" w14:textId="77777777" w:rsidR="00264165" w:rsidRDefault="00000000">
      <w:pPr>
        <w:ind w:firstLineChars="200" w:firstLine="420"/>
        <w:rPr>
          <w:rFonts w:cs="Times New Roman"/>
          <w:color w:val="000000" w:themeColor="text1"/>
          <w:szCs w:val="21"/>
        </w:rPr>
      </w:pPr>
      <w:bookmarkStart w:id="84" w:name="_Hlk116222464"/>
      <w:r>
        <w:rPr>
          <w:rFonts w:cs="Times New Roman" w:hint="eastAsia"/>
          <w:color w:val="000000" w:themeColor="text1"/>
          <w:szCs w:val="21"/>
        </w:rPr>
        <w:t>本数据集相比已有的自动化元分析数据库具有如下优势：第一，在文献的选择上更加精细和准确，弥补自动元分析数据库的局限性</w:t>
      </w:r>
      <w:r>
        <w:rPr>
          <w:rFonts w:cs="Times New Roman"/>
          <w:color w:val="000000" w:themeColor="text1"/>
          <w:szCs w:val="21"/>
          <w:vertAlign w:val="superscript"/>
        </w:rPr>
        <w:t>[2</w:t>
      </w:r>
      <w:r>
        <w:rPr>
          <w:rFonts w:cs="Times New Roman" w:hint="eastAsia"/>
          <w:color w:val="000000" w:themeColor="text1"/>
          <w:szCs w:val="21"/>
          <w:vertAlign w:val="superscript"/>
        </w:rPr>
        <w:t>0,</w:t>
      </w:r>
      <w:r>
        <w:rPr>
          <w:rFonts w:cs="Times New Roman"/>
          <w:color w:val="000000" w:themeColor="text1"/>
          <w:szCs w:val="21"/>
          <w:vertAlign w:val="superscript"/>
        </w:rPr>
        <w:t>2</w:t>
      </w:r>
      <w:r>
        <w:rPr>
          <w:rFonts w:cs="Times New Roman" w:hint="eastAsia"/>
          <w:color w:val="000000" w:themeColor="text1"/>
          <w:szCs w:val="21"/>
          <w:vertAlign w:val="superscript"/>
        </w:rPr>
        <w:t>1</w:t>
      </w:r>
      <w:r>
        <w:rPr>
          <w:rFonts w:cs="Times New Roman"/>
          <w:color w:val="000000" w:themeColor="text1"/>
          <w:szCs w:val="21"/>
          <w:vertAlign w:val="superscript"/>
        </w:rPr>
        <w:t>]</w:t>
      </w:r>
      <w:r>
        <w:rPr>
          <w:rFonts w:cs="Times New Roman" w:hint="eastAsia"/>
          <w:color w:val="000000" w:themeColor="text1"/>
          <w:szCs w:val="21"/>
        </w:rPr>
        <w:t>。</w:t>
      </w:r>
      <w:proofErr w:type="spellStart"/>
      <w:r>
        <w:rPr>
          <w:rFonts w:cs="Times New Roman" w:hint="eastAsia"/>
          <w:color w:val="000000" w:themeColor="text1"/>
          <w:szCs w:val="21"/>
        </w:rPr>
        <w:t>Neurosynth</w:t>
      </w:r>
      <w:proofErr w:type="spellEnd"/>
      <w:r>
        <w:rPr>
          <w:rFonts w:cs="Times New Roman" w:hint="eastAsia"/>
          <w:color w:val="000000" w:themeColor="text1"/>
          <w:szCs w:val="21"/>
        </w:rPr>
        <w:t>数据库中使用与自我参照最相近的英文字段</w:t>
      </w:r>
      <w:r>
        <w:rPr>
          <w:rFonts w:cs="Times New Roman"/>
          <w:color w:val="000000" w:themeColor="text1"/>
          <w:szCs w:val="21"/>
        </w:rPr>
        <w:t>“</w:t>
      </w:r>
      <w:bookmarkStart w:id="85" w:name="_Hlk116404557"/>
      <w:r>
        <w:rPr>
          <w:rFonts w:cs="Times New Roman"/>
          <w:color w:val="000000" w:themeColor="text1"/>
          <w:szCs w:val="21"/>
        </w:rPr>
        <w:t>self-referen</w:t>
      </w:r>
      <w:bookmarkEnd w:id="85"/>
      <w:r>
        <w:rPr>
          <w:rFonts w:cs="Times New Roman"/>
          <w:color w:val="000000" w:themeColor="text1"/>
          <w:szCs w:val="21"/>
        </w:rPr>
        <w:t>tial”</w:t>
      </w:r>
      <w:r>
        <w:rPr>
          <w:rFonts w:cs="Times New Roman" w:hint="eastAsia"/>
          <w:color w:val="000000" w:themeColor="text1"/>
          <w:szCs w:val="21"/>
        </w:rPr>
        <w:t>进行搜索时得到</w:t>
      </w:r>
      <w:r>
        <w:rPr>
          <w:rFonts w:cs="Times New Roman"/>
          <w:color w:val="000000" w:themeColor="text1"/>
          <w:szCs w:val="21"/>
        </w:rPr>
        <w:t>166</w:t>
      </w:r>
      <w:r>
        <w:rPr>
          <w:rFonts w:cs="Times New Roman" w:hint="eastAsia"/>
          <w:color w:val="000000" w:themeColor="text1"/>
          <w:szCs w:val="21"/>
        </w:rPr>
        <w:t>篇文献，与本数据集纳入的文章有重合的仅</w:t>
      </w:r>
      <w:r>
        <w:rPr>
          <w:rFonts w:cs="Times New Roman" w:hint="eastAsia"/>
          <w:color w:val="000000" w:themeColor="text1"/>
          <w:szCs w:val="21"/>
        </w:rPr>
        <w:t>1</w:t>
      </w:r>
      <w:r>
        <w:rPr>
          <w:rFonts w:cs="Times New Roman"/>
          <w:color w:val="000000" w:themeColor="text1"/>
          <w:szCs w:val="21"/>
        </w:rPr>
        <w:t>4</w:t>
      </w:r>
      <w:r>
        <w:rPr>
          <w:rFonts w:cs="Times New Roman" w:hint="eastAsia"/>
          <w:color w:val="000000" w:themeColor="text1"/>
          <w:szCs w:val="21"/>
        </w:rPr>
        <w:t>篇。类似地，在</w:t>
      </w:r>
      <w:proofErr w:type="spellStart"/>
      <w:r>
        <w:rPr>
          <w:rFonts w:cs="Times New Roman"/>
          <w:color w:val="000000" w:themeColor="text1"/>
          <w:szCs w:val="21"/>
        </w:rPr>
        <w:t>NeuroQuery</w:t>
      </w:r>
      <w:proofErr w:type="spellEnd"/>
      <w:r>
        <w:rPr>
          <w:rFonts w:cs="Times New Roman" w:hint="eastAsia"/>
          <w:color w:val="000000" w:themeColor="text1"/>
          <w:szCs w:val="21"/>
        </w:rPr>
        <w:t>中搜索</w:t>
      </w:r>
      <w:r>
        <w:rPr>
          <w:rFonts w:cs="Times New Roman"/>
          <w:color w:val="000000" w:themeColor="text1"/>
          <w:szCs w:val="21"/>
        </w:rPr>
        <w:t>“self-referential”</w:t>
      </w:r>
      <w:r>
        <w:rPr>
          <w:rFonts w:cs="Times New Roman" w:hint="eastAsia"/>
          <w:color w:val="000000" w:themeColor="text1"/>
          <w:szCs w:val="21"/>
        </w:rPr>
        <w:t>得到</w:t>
      </w:r>
      <w:r>
        <w:rPr>
          <w:rFonts w:cs="Times New Roman" w:hint="eastAsia"/>
          <w:color w:val="000000" w:themeColor="text1"/>
          <w:szCs w:val="21"/>
        </w:rPr>
        <w:t>7</w:t>
      </w:r>
      <w:r>
        <w:rPr>
          <w:rFonts w:cs="Times New Roman"/>
          <w:color w:val="000000" w:themeColor="text1"/>
          <w:szCs w:val="21"/>
        </w:rPr>
        <w:t>2</w:t>
      </w:r>
      <w:r>
        <w:rPr>
          <w:rFonts w:cs="Times New Roman" w:hint="eastAsia"/>
          <w:color w:val="000000" w:themeColor="text1"/>
          <w:szCs w:val="21"/>
        </w:rPr>
        <w:t>个相关联的术语，</w:t>
      </w:r>
      <w:r>
        <w:rPr>
          <w:rFonts w:cs="Times New Roman" w:hint="eastAsia"/>
          <w:color w:val="000000" w:themeColor="text1"/>
          <w:szCs w:val="21"/>
        </w:rPr>
        <w:t>30</w:t>
      </w:r>
      <w:r>
        <w:rPr>
          <w:rFonts w:cs="Times New Roman" w:hint="eastAsia"/>
          <w:color w:val="000000" w:themeColor="text1"/>
          <w:szCs w:val="21"/>
        </w:rPr>
        <w:t>篇相关文献，其中与本</w:t>
      </w:r>
      <w:proofErr w:type="gramStart"/>
      <w:r>
        <w:rPr>
          <w:rFonts w:cs="Times New Roman" w:hint="eastAsia"/>
          <w:color w:val="000000" w:themeColor="text1"/>
          <w:szCs w:val="21"/>
        </w:rPr>
        <w:t>数据集所纳入</w:t>
      </w:r>
      <w:proofErr w:type="gramEnd"/>
      <w:r>
        <w:rPr>
          <w:rFonts w:cs="Times New Roman" w:hint="eastAsia"/>
          <w:color w:val="000000" w:themeColor="text1"/>
          <w:szCs w:val="21"/>
        </w:rPr>
        <w:t>的文章有重合的仅</w:t>
      </w:r>
      <w:r>
        <w:rPr>
          <w:rFonts w:cs="Times New Roman" w:hint="eastAsia"/>
          <w:color w:val="000000" w:themeColor="text1"/>
          <w:szCs w:val="21"/>
        </w:rPr>
        <w:t>11</w:t>
      </w:r>
      <w:r>
        <w:rPr>
          <w:rFonts w:cs="Times New Roman" w:hint="eastAsia"/>
          <w:color w:val="000000" w:themeColor="text1"/>
          <w:szCs w:val="21"/>
        </w:rPr>
        <w:t>篇。文献选择上的差异导致</w:t>
      </w:r>
      <w:r>
        <w:rPr>
          <w:rFonts w:cs="Times New Roman" w:hint="eastAsia"/>
          <w:color w:val="000000" w:themeColor="text1"/>
          <w:szCs w:val="21"/>
        </w:rPr>
        <w:t>ALE</w:t>
      </w:r>
      <w:r>
        <w:rPr>
          <w:rFonts w:cs="Times New Roman" w:hint="eastAsia"/>
          <w:color w:val="000000" w:themeColor="text1"/>
          <w:szCs w:val="21"/>
        </w:rPr>
        <w:t>元分析结果的差异。比较</w:t>
      </w:r>
      <w:proofErr w:type="spellStart"/>
      <w:r>
        <w:rPr>
          <w:rFonts w:cs="Times New Roman" w:hint="eastAsia"/>
          <w:color w:val="000000" w:themeColor="text1"/>
          <w:szCs w:val="21"/>
        </w:rPr>
        <w:t>Neurosynth</w:t>
      </w:r>
      <w:proofErr w:type="spellEnd"/>
      <w:r>
        <w:rPr>
          <w:rFonts w:cs="Times New Roman" w:hint="eastAsia"/>
          <w:color w:val="000000" w:themeColor="text1"/>
          <w:szCs w:val="21"/>
        </w:rPr>
        <w:t>的结果（图</w:t>
      </w:r>
      <w:r>
        <w:rPr>
          <w:rFonts w:cs="Times New Roman" w:hint="eastAsia"/>
          <w:color w:val="000000" w:themeColor="text1"/>
          <w:szCs w:val="21"/>
        </w:rPr>
        <w:t>5A</w:t>
      </w:r>
      <w:r>
        <w:rPr>
          <w:rFonts w:cs="Times New Roman" w:hint="eastAsia"/>
          <w:color w:val="000000" w:themeColor="text1"/>
          <w:szCs w:val="21"/>
        </w:rPr>
        <w:t>）和本数据集中数据</w:t>
      </w:r>
      <w:r>
        <w:rPr>
          <w:rFonts w:cs="Times New Roman" w:hint="eastAsia"/>
          <w:color w:val="000000" w:themeColor="text1"/>
          <w:szCs w:val="21"/>
        </w:rPr>
        <w:t>ALE</w:t>
      </w:r>
      <w:r>
        <w:rPr>
          <w:rFonts w:cs="Times New Roman" w:hint="eastAsia"/>
          <w:color w:val="000000" w:themeColor="text1"/>
          <w:szCs w:val="21"/>
        </w:rPr>
        <w:t>元分析的结果（图</w:t>
      </w:r>
      <w:r>
        <w:rPr>
          <w:rFonts w:cs="Times New Roman" w:hint="eastAsia"/>
          <w:color w:val="000000" w:themeColor="text1"/>
          <w:szCs w:val="21"/>
        </w:rPr>
        <w:t>5B</w:t>
      </w:r>
      <w:r>
        <w:rPr>
          <w:rFonts w:cs="Times New Roman" w:hint="eastAsia"/>
          <w:color w:val="000000" w:themeColor="text1"/>
          <w:szCs w:val="21"/>
        </w:rPr>
        <w:t>，</w:t>
      </w:r>
      <w:r>
        <w:rPr>
          <w:rFonts w:cs="Times New Roman" w:hint="eastAsia"/>
          <w:color w:val="000000" w:themeColor="text1"/>
          <w:szCs w:val="21"/>
        </w:rPr>
        <w:t>ALE</w:t>
      </w:r>
      <w:r>
        <w:rPr>
          <w:rFonts w:cs="Times New Roman" w:hint="eastAsia"/>
          <w:color w:val="000000" w:themeColor="text1"/>
          <w:szCs w:val="21"/>
        </w:rPr>
        <w:t>元分析的方法细节见本数据集中的补充材料）可以发现，两者的模式大致相同，但本数据集的</w:t>
      </w:r>
      <w:r>
        <w:rPr>
          <w:rFonts w:cs="Times New Roman" w:hint="eastAsia"/>
          <w:color w:val="000000" w:themeColor="text1"/>
          <w:szCs w:val="21"/>
        </w:rPr>
        <w:t>ALE</w:t>
      </w:r>
      <w:r>
        <w:rPr>
          <w:rFonts w:cs="Times New Roman" w:hint="eastAsia"/>
          <w:color w:val="000000" w:themeColor="text1"/>
          <w:szCs w:val="21"/>
        </w:rPr>
        <w:t>元分析结果中激活脑</w:t>
      </w:r>
      <w:proofErr w:type="gramStart"/>
      <w:r>
        <w:rPr>
          <w:rFonts w:cs="Times New Roman" w:hint="eastAsia"/>
          <w:color w:val="000000" w:themeColor="text1"/>
          <w:szCs w:val="21"/>
        </w:rPr>
        <w:t>区更加</w:t>
      </w:r>
      <w:proofErr w:type="gramEnd"/>
      <w:r>
        <w:rPr>
          <w:rFonts w:cs="Times New Roman" w:hint="eastAsia"/>
          <w:color w:val="000000" w:themeColor="text1"/>
          <w:szCs w:val="21"/>
        </w:rPr>
        <w:t>集中，且不包括颞叶部，与先前手动元分析的结果相同</w:t>
      </w:r>
      <w:r>
        <w:rPr>
          <w:rFonts w:cs="Times New Roman"/>
          <w:color w:val="000000" w:themeColor="text1"/>
          <w:szCs w:val="21"/>
          <w:vertAlign w:val="superscript"/>
        </w:rPr>
        <w:t>[1</w:t>
      </w:r>
      <w:r>
        <w:rPr>
          <w:rFonts w:cs="Times New Roman" w:hint="eastAsia"/>
          <w:color w:val="000000" w:themeColor="text1"/>
          <w:szCs w:val="21"/>
          <w:vertAlign w:val="superscript"/>
        </w:rPr>
        <w:t>2, 23</w:t>
      </w:r>
      <w:r>
        <w:rPr>
          <w:rFonts w:cs="Times New Roman"/>
          <w:color w:val="000000" w:themeColor="text1"/>
          <w:szCs w:val="21"/>
          <w:vertAlign w:val="superscript"/>
        </w:rPr>
        <w:t>]</w:t>
      </w:r>
      <w:r>
        <w:rPr>
          <w:rFonts w:cs="Times New Roman" w:hint="eastAsia"/>
          <w:color w:val="000000" w:themeColor="text1"/>
          <w:szCs w:val="21"/>
        </w:rPr>
        <w:t>。</w:t>
      </w:r>
    </w:p>
    <w:p w14:paraId="7B5E0871" w14:textId="77777777" w:rsidR="00264165" w:rsidRDefault="00000000">
      <w:pPr>
        <w:ind w:firstLineChars="200" w:firstLine="420"/>
        <w:rPr>
          <w:b/>
          <w:bCs/>
          <w:color w:val="000000" w:themeColor="text1"/>
          <w:sz w:val="18"/>
          <w:szCs w:val="18"/>
        </w:rPr>
        <w:sectPr w:rsidR="00264165">
          <w:type w:val="continuous"/>
          <w:pgSz w:w="11906" w:h="16838"/>
          <w:pgMar w:top="1440" w:right="1800" w:bottom="1440" w:left="1800" w:header="851" w:footer="992" w:gutter="0"/>
          <w:cols w:space="425"/>
          <w:docGrid w:type="lines" w:linePitch="312"/>
        </w:sectPr>
      </w:pPr>
      <w:r>
        <w:rPr>
          <w:rFonts w:cs="Times New Roman" w:hint="eastAsia"/>
          <w:color w:val="000000" w:themeColor="text1"/>
          <w:szCs w:val="21"/>
        </w:rPr>
        <w:t>第二，本数据</w:t>
      </w:r>
      <w:proofErr w:type="gramStart"/>
      <w:r>
        <w:rPr>
          <w:rFonts w:cs="Times New Roman" w:hint="eastAsia"/>
          <w:color w:val="000000" w:themeColor="text1"/>
          <w:szCs w:val="21"/>
        </w:rPr>
        <w:t>集能够</w:t>
      </w:r>
      <w:proofErr w:type="gramEnd"/>
      <w:r>
        <w:rPr>
          <w:rFonts w:cs="Times New Roman" w:hint="eastAsia"/>
          <w:color w:val="000000" w:themeColor="text1"/>
          <w:szCs w:val="21"/>
        </w:rPr>
        <w:t>揭示操作化定义的变异性带来的效应。作为展示，本文根据自我参照操作化定义中的一个维度——统计分析中的控制条件——对文献进行分类和</w:t>
      </w:r>
      <w:r>
        <w:rPr>
          <w:rFonts w:cs="Times New Roman" w:hint="eastAsia"/>
          <w:color w:val="000000" w:themeColor="text1"/>
          <w:szCs w:val="21"/>
        </w:rPr>
        <w:t>ALE</w:t>
      </w:r>
      <w:r>
        <w:rPr>
          <w:rFonts w:cs="Times New Roman" w:hint="eastAsia"/>
          <w:color w:val="000000" w:themeColor="text1"/>
          <w:szCs w:val="21"/>
        </w:rPr>
        <w:t>元分析。如前所述，在当前文献中，依据统计分析中控制条件的不同可分为四类操作化定义：自我</w:t>
      </w:r>
      <w:r>
        <w:rPr>
          <w:rFonts w:cs="Times New Roman"/>
          <w:color w:val="000000" w:themeColor="text1"/>
          <w:szCs w:val="21"/>
        </w:rPr>
        <w:t xml:space="preserve"> vs </w:t>
      </w:r>
      <w:r>
        <w:rPr>
          <w:rFonts w:cs="Times New Roman" w:hint="eastAsia"/>
          <w:color w:val="000000" w:themeColor="text1"/>
          <w:szCs w:val="21"/>
        </w:rPr>
        <w:t>亲密他人（如家人或朋友）、自我</w:t>
      </w:r>
      <w:r>
        <w:rPr>
          <w:rFonts w:cs="Times New Roman"/>
          <w:color w:val="000000" w:themeColor="text1"/>
          <w:szCs w:val="21"/>
        </w:rPr>
        <w:t xml:space="preserve">vs </w:t>
      </w:r>
      <w:r>
        <w:rPr>
          <w:rFonts w:cs="Times New Roman" w:hint="eastAsia"/>
          <w:color w:val="000000" w:themeColor="text1"/>
          <w:szCs w:val="21"/>
        </w:rPr>
        <w:t>名人（如政治人物或娱乐明星）、自我</w:t>
      </w:r>
      <w:r>
        <w:rPr>
          <w:rFonts w:cs="Times New Roman" w:hint="eastAsia"/>
          <w:color w:val="000000" w:themeColor="text1"/>
          <w:szCs w:val="21"/>
        </w:rPr>
        <w:t>vs</w:t>
      </w:r>
      <w:r>
        <w:rPr>
          <w:rFonts w:cs="Times New Roman" w:hint="eastAsia"/>
          <w:color w:val="000000" w:themeColor="text1"/>
          <w:szCs w:val="21"/>
        </w:rPr>
        <w:t>非人称条件（如字体判断或语义判断）和自我</w:t>
      </w:r>
      <w:r>
        <w:rPr>
          <w:rFonts w:cs="Times New Roman" w:hint="eastAsia"/>
          <w:color w:val="000000" w:themeColor="text1"/>
          <w:szCs w:val="21"/>
        </w:rPr>
        <w:t xml:space="preserve"> </w:t>
      </w:r>
      <w:r>
        <w:rPr>
          <w:rFonts w:cs="Times New Roman"/>
          <w:color w:val="000000" w:themeColor="text1"/>
          <w:szCs w:val="21"/>
        </w:rPr>
        <w:t>vs</w:t>
      </w:r>
      <w:r>
        <w:rPr>
          <w:rFonts w:cs="Times New Roman" w:hint="eastAsia"/>
          <w:color w:val="000000" w:themeColor="text1"/>
          <w:szCs w:val="21"/>
        </w:rPr>
        <w:t>陌生人。由于最后一类的文献数量较少（</w:t>
      </w:r>
      <w:r>
        <w:rPr>
          <w:rFonts w:cs="Times New Roman"/>
          <w:color w:val="000000" w:themeColor="text1"/>
          <w:szCs w:val="21"/>
        </w:rPr>
        <w:t xml:space="preserve">n = </w:t>
      </w:r>
      <w:r>
        <w:rPr>
          <w:rFonts w:cs="Times New Roman" w:hint="eastAsia"/>
          <w:color w:val="000000" w:themeColor="text1"/>
          <w:szCs w:val="21"/>
        </w:rPr>
        <w:t>5</w:t>
      </w:r>
      <w:r>
        <w:rPr>
          <w:rFonts w:cs="Times New Roman" w:hint="eastAsia"/>
          <w:color w:val="000000" w:themeColor="text1"/>
          <w:szCs w:val="21"/>
        </w:rPr>
        <w:t>），不满足</w:t>
      </w:r>
      <w:r>
        <w:rPr>
          <w:rFonts w:cs="Times New Roman" w:hint="eastAsia"/>
          <w:color w:val="000000" w:themeColor="text1"/>
          <w:szCs w:val="21"/>
        </w:rPr>
        <w:t>ALE</w:t>
      </w:r>
      <w:r>
        <w:rPr>
          <w:rFonts w:cs="Times New Roman" w:hint="eastAsia"/>
          <w:color w:val="000000" w:themeColor="text1"/>
          <w:szCs w:val="21"/>
        </w:rPr>
        <w:t>元分析的需求，因此仅对其他三类自我参照加工的结果进行元分析并对元分析结果进行差异分析。结果表明，控制条件的差异对自我参照效应的</w:t>
      </w:r>
      <w:proofErr w:type="gramStart"/>
      <w:r>
        <w:rPr>
          <w:rFonts w:cs="Times New Roman" w:hint="eastAsia"/>
          <w:color w:val="000000" w:themeColor="text1"/>
          <w:szCs w:val="21"/>
        </w:rPr>
        <w:t>脑网络</w:t>
      </w:r>
      <w:proofErr w:type="gramEnd"/>
      <w:r>
        <w:rPr>
          <w:rFonts w:cs="Times New Roman" w:hint="eastAsia"/>
          <w:color w:val="000000" w:themeColor="text1"/>
          <w:szCs w:val="21"/>
        </w:rPr>
        <w:t>有显著的影响，见图</w:t>
      </w:r>
      <w:r>
        <w:rPr>
          <w:rFonts w:cs="Times New Roman"/>
          <w:color w:val="000000" w:themeColor="text1"/>
          <w:szCs w:val="21"/>
        </w:rPr>
        <w:t>5</w:t>
      </w:r>
      <w:r>
        <w:rPr>
          <w:rFonts w:cs="Times New Roman" w:hint="eastAsia"/>
          <w:color w:val="000000" w:themeColor="text1"/>
          <w:szCs w:val="21"/>
        </w:rPr>
        <w:t>中的</w:t>
      </w:r>
      <w:r>
        <w:rPr>
          <w:rFonts w:cs="Times New Roman"/>
          <w:color w:val="000000" w:themeColor="text1"/>
          <w:szCs w:val="21"/>
        </w:rPr>
        <w:t>C</w:t>
      </w:r>
      <w:r>
        <w:rPr>
          <w:rFonts w:cs="Times New Roman" w:hint="eastAsia"/>
          <w:color w:val="000000" w:themeColor="text1"/>
          <w:szCs w:val="21"/>
        </w:rPr>
        <w:t>、</w:t>
      </w:r>
      <w:r>
        <w:rPr>
          <w:rFonts w:cs="Times New Roman"/>
          <w:color w:val="000000" w:themeColor="text1"/>
          <w:szCs w:val="21"/>
        </w:rPr>
        <w:t>D</w:t>
      </w:r>
      <w:r>
        <w:rPr>
          <w:rFonts w:cs="Times New Roman" w:hint="eastAsia"/>
          <w:color w:val="000000" w:themeColor="text1"/>
          <w:szCs w:val="21"/>
        </w:rPr>
        <w:t>、</w:t>
      </w:r>
      <w:r>
        <w:rPr>
          <w:rFonts w:cs="Times New Roman"/>
          <w:color w:val="000000" w:themeColor="text1"/>
          <w:szCs w:val="21"/>
        </w:rPr>
        <w:t>E</w:t>
      </w:r>
      <w:r>
        <w:rPr>
          <w:rFonts w:cs="Times New Roman" w:hint="eastAsia"/>
          <w:color w:val="000000" w:themeColor="text1"/>
          <w:szCs w:val="21"/>
        </w:rPr>
        <w:t>和表</w:t>
      </w:r>
      <w:r>
        <w:rPr>
          <w:rFonts w:cs="Times New Roman"/>
          <w:color w:val="000000" w:themeColor="text1"/>
          <w:szCs w:val="21"/>
        </w:rPr>
        <w:t>1</w:t>
      </w:r>
      <w:r>
        <w:rPr>
          <w:rFonts w:cs="Times New Roman" w:hint="eastAsia"/>
          <w:color w:val="000000" w:themeColor="text1"/>
          <w:szCs w:val="21"/>
        </w:rPr>
        <w:t>。</w:t>
      </w:r>
      <w:bookmarkEnd w:id="72"/>
      <w:bookmarkEnd w:id="84"/>
    </w:p>
    <w:p w14:paraId="6176CA83" w14:textId="77777777" w:rsidR="00264165" w:rsidRDefault="00264165">
      <w:pPr>
        <w:rPr>
          <w:color w:val="000000" w:themeColor="text1"/>
        </w:rPr>
      </w:pPr>
    </w:p>
    <w:p w14:paraId="25440059" w14:textId="77777777" w:rsidR="00264165" w:rsidRDefault="00264165">
      <w:pPr>
        <w:jc w:val="center"/>
        <w:rPr>
          <w:color w:val="000000" w:themeColor="text1"/>
        </w:rPr>
      </w:pPr>
    </w:p>
    <w:p w14:paraId="3CCE1A5E" w14:textId="77777777" w:rsidR="00264165" w:rsidRDefault="00000000">
      <w:pPr>
        <w:jc w:val="center"/>
        <w:rPr>
          <w:color w:val="000000" w:themeColor="text1"/>
        </w:rPr>
      </w:pPr>
      <w:r>
        <w:rPr>
          <w:noProof/>
          <w:color w:val="000000" w:themeColor="text1"/>
        </w:rPr>
        <w:lastRenderedPageBreak/>
        <w:drawing>
          <wp:inline distT="0" distB="0" distL="0" distR="0" wp14:anchorId="08A92E1F" wp14:editId="5D5B0DD6">
            <wp:extent cx="5147310" cy="29705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2"/>
                    <a:srcRect l="1200" r="1200"/>
                    <a:stretch>
                      <a:fillRect/>
                    </a:stretch>
                  </pic:blipFill>
                  <pic:spPr>
                    <a:xfrm>
                      <a:off x="0" y="0"/>
                      <a:ext cx="5147310" cy="2970530"/>
                    </a:xfrm>
                    <a:prstGeom prst="rect">
                      <a:avLst/>
                    </a:prstGeom>
                    <a:ln>
                      <a:noFill/>
                    </a:ln>
                  </pic:spPr>
                </pic:pic>
              </a:graphicData>
            </a:graphic>
          </wp:inline>
        </w:drawing>
      </w:r>
    </w:p>
    <w:p w14:paraId="49D65F4A" w14:textId="77777777" w:rsidR="00264165" w:rsidRDefault="00000000">
      <w:pPr>
        <w:tabs>
          <w:tab w:val="left" w:pos="2970"/>
          <w:tab w:val="center" w:pos="7189"/>
        </w:tabs>
        <w:jc w:val="center"/>
        <w:rPr>
          <w:rFonts w:cs="Times New Roman"/>
          <w:b/>
          <w:bCs/>
          <w:color w:val="000000" w:themeColor="text1"/>
          <w:sz w:val="18"/>
          <w:szCs w:val="18"/>
        </w:rPr>
      </w:pPr>
      <w:r>
        <w:rPr>
          <w:rFonts w:hAnsiTheme="majorEastAsia" w:hint="eastAsia"/>
          <w:b/>
          <w:bCs/>
          <w:color w:val="000000" w:themeColor="text1"/>
          <w:sz w:val="18"/>
          <w:szCs w:val="18"/>
        </w:rPr>
        <w:t>图</w:t>
      </w:r>
      <w:r>
        <w:rPr>
          <w:rFonts w:cs="Times New Roman"/>
          <w:b/>
          <w:bCs/>
          <w:color w:val="000000" w:themeColor="text1"/>
          <w:sz w:val="18"/>
          <w:szCs w:val="18"/>
        </w:rPr>
        <w:t xml:space="preserve">5  </w:t>
      </w:r>
      <w:r>
        <w:rPr>
          <w:rFonts w:hAnsiTheme="majorEastAsia" w:hint="eastAsia"/>
          <w:b/>
          <w:bCs/>
          <w:color w:val="000000" w:themeColor="text1"/>
          <w:sz w:val="18"/>
          <w:szCs w:val="18"/>
        </w:rPr>
        <w:t>比较不同数据来源的自我参照神经成像元分析结果。</w:t>
      </w:r>
      <w:r>
        <w:rPr>
          <w:rFonts w:cs="Times New Roman" w:hint="eastAsia"/>
          <w:b/>
          <w:bCs/>
          <w:color w:val="000000" w:themeColor="text1"/>
          <w:sz w:val="18"/>
          <w:szCs w:val="18"/>
        </w:rPr>
        <w:t>（</w:t>
      </w:r>
      <w:r>
        <w:rPr>
          <w:rFonts w:cs="Times New Roman"/>
          <w:b/>
          <w:bCs/>
          <w:color w:val="000000" w:themeColor="text1"/>
          <w:sz w:val="18"/>
          <w:szCs w:val="18"/>
        </w:rPr>
        <w:t>A</w:t>
      </w:r>
      <w:r>
        <w:rPr>
          <w:rFonts w:cs="Times New Roman" w:hint="eastAsia"/>
          <w:b/>
          <w:bCs/>
          <w:color w:val="000000" w:themeColor="text1"/>
          <w:sz w:val="18"/>
          <w:szCs w:val="18"/>
        </w:rPr>
        <w:t>）</w:t>
      </w:r>
      <w:proofErr w:type="spellStart"/>
      <w:r>
        <w:rPr>
          <w:rFonts w:cs="Times New Roman"/>
          <w:b/>
          <w:bCs/>
          <w:color w:val="000000" w:themeColor="text1"/>
          <w:sz w:val="18"/>
          <w:szCs w:val="18"/>
        </w:rPr>
        <w:t>Neurosynth</w:t>
      </w:r>
      <w:proofErr w:type="spellEnd"/>
      <w:r>
        <w:rPr>
          <w:rFonts w:hAnsiTheme="majorEastAsia" w:hint="eastAsia"/>
          <w:b/>
          <w:bCs/>
          <w:color w:val="000000" w:themeColor="text1"/>
          <w:sz w:val="18"/>
          <w:szCs w:val="18"/>
        </w:rPr>
        <w:t>中“</w:t>
      </w:r>
      <w:r>
        <w:rPr>
          <w:rFonts w:hAnsiTheme="majorEastAsia"/>
          <w:b/>
          <w:bCs/>
          <w:color w:val="000000" w:themeColor="text1"/>
          <w:sz w:val="18"/>
          <w:szCs w:val="18"/>
        </w:rPr>
        <w:t>self-referential</w:t>
      </w:r>
      <w:r>
        <w:rPr>
          <w:rFonts w:hAnsiTheme="majorEastAsia" w:hint="eastAsia"/>
          <w:b/>
          <w:bCs/>
          <w:color w:val="000000" w:themeColor="text1"/>
          <w:sz w:val="18"/>
          <w:szCs w:val="18"/>
        </w:rPr>
        <w:t>”字段进行自动元分析结果</w:t>
      </w:r>
      <w:r>
        <w:rPr>
          <w:rFonts w:hint="eastAsia"/>
          <w:b/>
          <w:bCs/>
          <w:color w:val="000000" w:themeColor="text1"/>
          <w:sz w:val="18"/>
          <w:szCs w:val="18"/>
        </w:rPr>
        <w:t>图；</w:t>
      </w:r>
      <w:r>
        <w:rPr>
          <w:rFonts w:cs="Times New Roman" w:hint="eastAsia"/>
          <w:b/>
          <w:bCs/>
          <w:color w:val="000000" w:themeColor="text1"/>
          <w:sz w:val="18"/>
          <w:szCs w:val="18"/>
        </w:rPr>
        <w:t>（</w:t>
      </w:r>
      <w:r>
        <w:rPr>
          <w:rFonts w:cs="Times New Roman"/>
          <w:b/>
          <w:bCs/>
          <w:color w:val="000000" w:themeColor="text1"/>
          <w:sz w:val="18"/>
          <w:szCs w:val="18"/>
        </w:rPr>
        <w:t>B</w:t>
      </w:r>
      <w:r>
        <w:rPr>
          <w:rFonts w:cs="Times New Roman" w:hint="eastAsia"/>
          <w:b/>
          <w:bCs/>
          <w:color w:val="000000" w:themeColor="text1"/>
          <w:sz w:val="18"/>
          <w:szCs w:val="18"/>
        </w:rPr>
        <w:t>）本数据集中纳入研究的元分析结果图；（</w:t>
      </w:r>
      <w:r>
        <w:rPr>
          <w:rFonts w:cs="Times New Roman"/>
          <w:b/>
          <w:bCs/>
          <w:color w:val="000000" w:themeColor="text1"/>
          <w:sz w:val="18"/>
          <w:szCs w:val="18"/>
        </w:rPr>
        <w:t>C</w:t>
      </w:r>
      <w:r>
        <w:rPr>
          <w:rFonts w:cs="Times New Roman" w:hint="eastAsia"/>
          <w:b/>
          <w:bCs/>
          <w:color w:val="000000" w:themeColor="text1"/>
          <w:sz w:val="18"/>
          <w:szCs w:val="18"/>
        </w:rPr>
        <w:t>）本数据集中“自我</w:t>
      </w:r>
      <w:r>
        <w:rPr>
          <w:rFonts w:cs="Times New Roman"/>
          <w:b/>
          <w:bCs/>
          <w:color w:val="000000" w:themeColor="text1"/>
          <w:sz w:val="18"/>
          <w:szCs w:val="18"/>
        </w:rPr>
        <w:t>vs</w:t>
      </w:r>
      <w:r>
        <w:rPr>
          <w:rFonts w:cs="Times New Roman" w:hint="eastAsia"/>
          <w:b/>
          <w:bCs/>
          <w:color w:val="000000" w:themeColor="text1"/>
          <w:sz w:val="18"/>
          <w:szCs w:val="18"/>
        </w:rPr>
        <w:t>名人”与“自我</w:t>
      </w:r>
      <w:r>
        <w:rPr>
          <w:rFonts w:cs="Times New Roman"/>
          <w:b/>
          <w:bCs/>
          <w:color w:val="000000" w:themeColor="text1"/>
          <w:sz w:val="18"/>
          <w:szCs w:val="18"/>
        </w:rPr>
        <w:t>vs</w:t>
      </w:r>
      <w:r>
        <w:rPr>
          <w:rFonts w:cs="Times New Roman" w:hint="eastAsia"/>
          <w:b/>
          <w:bCs/>
          <w:color w:val="000000" w:themeColor="text1"/>
          <w:sz w:val="18"/>
          <w:szCs w:val="18"/>
        </w:rPr>
        <w:t>非人称”两种不同操作化定义的</w:t>
      </w:r>
      <w:r>
        <w:rPr>
          <w:rFonts w:cs="Times New Roman" w:hint="eastAsia"/>
          <w:b/>
          <w:bCs/>
          <w:color w:val="000000" w:themeColor="text1"/>
          <w:sz w:val="18"/>
          <w:szCs w:val="18"/>
        </w:rPr>
        <w:t>ALE</w:t>
      </w:r>
      <w:r>
        <w:rPr>
          <w:rFonts w:cs="Times New Roman" w:hint="eastAsia"/>
          <w:b/>
          <w:bCs/>
          <w:color w:val="000000" w:themeColor="text1"/>
          <w:sz w:val="18"/>
          <w:szCs w:val="18"/>
        </w:rPr>
        <w:t>元分析结果的差异分析结果图；（</w:t>
      </w:r>
      <w:r>
        <w:rPr>
          <w:rFonts w:cs="Times New Roman"/>
          <w:b/>
          <w:bCs/>
          <w:color w:val="000000" w:themeColor="text1"/>
          <w:sz w:val="18"/>
          <w:szCs w:val="18"/>
        </w:rPr>
        <w:t>D</w:t>
      </w:r>
      <w:r>
        <w:rPr>
          <w:rFonts w:cs="Times New Roman" w:hint="eastAsia"/>
          <w:b/>
          <w:bCs/>
          <w:color w:val="000000" w:themeColor="text1"/>
          <w:sz w:val="18"/>
          <w:szCs w:val="18"/>
        </w:rPr>
        <w:t>）“自我</w:t>
      </w:r>
      <w:r>
        <w:rPr>
          <w:rFonts w:cs="Times New Roman"/>
          <w:b/>
          <w:bCs/>
          <w:color w:val="000000" w:themeColor="text1"/>
          <w:sz w:val="18"/>
          <w:szCs w:val="18"/>
        </w:rPr>
        <w:t>vs</w:t>
      </w:r>
      <w:r>
        <w:rPr>
          <w:rFonts w:cs="Times New Roman" w:hint="eastAsia"/>
          <w:b/>
          <w:bCs/>
          <w:color w:val="000000" w:themeColor="text1"/>
          <w:sz w:val="18"/>
          <w:szCs w:val="18"/>
        </w:rPr>
        <w:t>亲密他人”与“自我</w:t>
      </w:r>
      <w:r>
        <w:rPr>
          <w:rFonts w:cs="Times New Roman"/>
          <w:b/>
          <w:bCs/>
          <w:color w:val="000000" w:themeColor="text1"/>
          <w:sz w:val="18"/>
          <w:szCs w:val="18"/>
        </w:rPr>
        <w:t>vs</w:t>
      </w:r>
      <w:r>
        <w:rPr>
          <w:rFonts w:cs="Times New Roman" w:hint="eastAsia"/>
          <w:b/>
          <w:bCs/>
          <w:color w:val="000000" w:themeColor="text1"/>
          <w:sz w:val="18"/>
          <w:szCs w:val="18"/>
        </w:rPr>
        <w:t>名人”的</w:t>
      </w:r>
      <w:r>
        <w:rPr>
          <w:rFonts w:cs="Times New Roman" w:hint="eastAsia"/>
          <w:b/>
          <w:bCs/>
          <w:color w:val="000000" w:themeColor="text1"/>
          <w:sz w:val="18"/>
          <w:szCs w:val="18"/>
        </w:rPr>
        <w:t>ALE</w:t>
      </w:r>
      <w:r>
        <w:rPr>
          <w:rFonts w:cs="Times New Roman" w:hint="eastAsia"/>
          <w:b/>
          <w:bCs/>
          <w:color w:val="000000" w:themeColor="text1"/>
          <w:sz w:val="18"/>
          <w:szCs w:val="18"/>
        </w:rPr>
        <w:t>元分析结果的差异分析结果图；（</w:t>
      </w:r>
      <w:r>
        <w:rPr>
          <w:rFonts w:cs="Times New Roman"/>
          <w:b/>
          <w:bCs/>
          <w:color w:val="000000" w:themeColor="text1"/>
          <w:sz w:val="18"/>
          <w:szCs w:val="18"/>
        </w:rPr>
        <w:t>E</w:t>
      </w:r>
      <w:r>
        <w:rPr>
          <w:rFonts w:cs="Times New Roman" w:hint="eastAsia"/>
          <w:b/>
          <w:bCs/>
          <w:color w:val="000000" w:themeColor="text1"/>
          <w:sz w:val="18"/>
          <w:szCs w:val="18"/>
        </w:rPr>
        <w:t>）“自我</w:t>
      </w:r>
      <w:r>
        <w:rPr>
          <w:rFonts w:cs="Times New Roman"/>
          <w:b/>
          <w:bCs/>
          <w:color w:val="000000" w:themeColor="text1"/>
          <w:sz w:val="18"/>
          <w:szCs w:val="18"/>
        </w:rPr>
        <w:t>vs</w:t>
      </w:r>
      <w:r>
        <w:rPr>
          <w:rFonts w:cs="Times New Roman" w:hint="eastAsia"/>
          <w:b/>
          <w:bCs/>
          <w:color w:val="000000" w:themeColor="text1"/>
          <w:sz w:val="18"/>
          <w:szCs w:val="18"/>
        </w:rPr>
        <w:t>亲密他人”与“自我</w:t>
      </w:r>
      <w:r>
        <w:rPr>
          <w:rFonts w:cs="Times New Roman"/>
          <w:b/>
          <w:bCs/>
          <w:color w:val="000000" w:themeColor="text1"/>
          <w:sz w:val="18"/>
          <w:szCs w:val="18"/>
        </w:rPr>
        <w:t>vs</w:t>
      </w:r>
      <w:r>
        <w:rPr>
          <w:rFonts w:cs="Times New Roman" w:hint="eastAsia"/>
          <w:b/>
          <w:bCs/>
          <w:color w:val="000000" w:themeColor="text1"/>
          <w:sz w:val="18"/>
          <w:szCs w:val="18"/>
        </w:rPr>
        <w:t>非人称”的</w:t>
      </w:r>
      <w:r>
        <w:rPr>
          <w:rFonts w:cs="Times New Roman" w:hint="eastAsia"/>
          <w:b/>
          <w:bCs/>
          <w:color w:val="000000" w:themeColor="text1"/>
          <w:sz w:val="18"/>
          <w:szCs w:val="18"/>
        </w:rPr>
        <w:t>ALE</w:t>
      </w:r>
      <w:r>
        <w:rPr>
          <w:rFonts w:cs="Times New Roman" w:hint="eastAsia"/>
          <w:b/>
          <w:bCs/>
          <w:color w:val="000000" w:themeColor="text1"/>
          <w:sz w:val="18"/>
          <w:szCs w:val="18"/>
        </w:rPr>
        <w:t>元分析结果的差异分析结果图。</w:t>
      </w:r>
    </w:p>
    <w:p w14:paraId="40127D3D" w14:textId="77777777" w:rsidR="00264165" w:rsidRDefault="00000000">
      <w:pPr>
        <w:tabs>
          <w:tab w:val="left" w:pos="2970"/>
          <w:tab w:val="center" w:pos="7189"/>
        </w:tabs>
        <w:jc w:val="center"/>
        <w:rPr>
          <w:rFonts w:cs="Times New Roman"/>
          <w:b/>
          <w:bCs/>
          <w:color w:val="000000" w:themeColor="text1"/>
          <w:sz w:val="18"/>
          <w:szCs w:val="18"/>
        </w:rPr>
      </w:pPr>
      <w:r>
        <w:rPr>
          <w:rFonts w:cs="Times New Roman"/>
          <w:b/>
          <w:bCs/>
          <w:color w:val="000000" w:themeColor="text1"/>
          <w:sz w:val="18"/>
          <w:szCs w:val="18"/>
        </w:rPr>
        <w:t>Figure 5 Comparison</w:t>
      </w:r>
      <w:r>
        <w:rPr>
          <w:rFonts w:cs="Times New Roman" w:hint="eastAsia"/>
          <w:b/>
          <w:bCs/>
          <w:color w:val="000000" w:themeColor="text1"/>
          <w:sz w:val="18"/>
          <w:szCs w:val="18"/>
        </w:rPr>
        <w:t>s</w:t>
      </w:r>
      <w:r>
        <w:rPr>
          <w:rFonts w:cs="Times New Roman"/>
          <w:b/>
          <w:bCs/>
          <w:color w:val="000000" w:themeColor="text1"/>
          <w:sz w:val="18"/>
          <w:szCs w:val="18"/>
        </w:rPr>
        <w:t xml:space="preserve"> of meta-analytical results from different sources</w:t>
      </w:r>
      <w:r>
        <w:rPr>
          <w:rFonts w:cs="Times New Roman" w:hint="eastAsia"/>
          <w:b/>
          <w:bCs/>
          <w:color w:val="000000" w:themeColor="text1"/>
          <w:sz w:val="18"/>
          <w:szCs w:val="18"/>
        </w:rPr>
        <w:t>.</w:t>
      </w:r>
      <w:r>
        <w:rPr>
          <w:rFonts w:cs="Times New Roman"/>
          <w:b/>
          <w:bCs/>
          <w:color w:val="000000" w:themeColor="text1"/>
          <w:sz w:val="18"/>
          <w:szCs w:val="18"/>
        </w:rPr>
        <w:t xml:space="preserve"> (A) </w:t>
      </w:r>
      <w:r>
        <w:rPr>
          <w:rFonts w:cs="Times New Roman" w:hint="eastAsia"/>
          <w:b/>
          <w:bCs/>
          <w:color w:val="000000" w:themeColor="text1"/>
          <w:sz w:val="18"/>
          <w:szCs w:val="18"/>
        </w:rPr>
        <w:t>Results</w:t>
      </w:r>
      <w:r>
        <w:rPr>
          <w:rFonts w:cs="Times New Roman"/>
          <w:b/>
          <w:bCs/>
          <w:color w:val="000000" w:themeColor="text1"/>
          <w:sz w:val="18"/>
          <w:szCs w:val="18"/>
        </w:rPr>
        <w:t xml:space="preserve"> </w:t>
      </w:r>
      <w:r>
        <w:rPr>
          <w:rFonts w:cs="Times New Roman" w:hint="eastAsia"/>
          <w:b/>
          <w:bCs/>
          <w:color w:val="000000" w:themeColor="text1"/>
          <w:sz w:val="18"/>
          <w:szCs w:val="18"/>
        </w:rPr>
        <w:t>of</w:t>
      </w:r>
      <w:r>
        <w:rPr>
          <w:rFonts w:cs="Times New Roman"/>
          <w:b/>
          <w:bCs/>
          <w:color w:val="000000" w:themeColor="text1"/>
          <w:sz w:val="18"/>
          <w:szCs w:val="18"/>
        </w:rPr>
        <w:t xml:space="preserve"> automatic meta-analysis </w:t>
      </w:r>
      <w:r>
        <w:rPr>
          <w:rFonts w:cs="Times New Roman" w:hint="eastAsia"/>
          <w:b/>
          <w:bCs/>
          <w:color w:val="000000" w:themeColor="text1"/>
          <w:sz w:val="18"/>
          <w:szCs w:val="18"/>
        </w:rPr>
        <w:t>of</w:t>
      </w:r>
      <w:r>
        <w:rPr>
          <w:rFonts w:cs="Times New Roman"/>
          <w:b/>
          <w:bCs/>
          <w:color w:val="000000" w:themeColor="text1"/>
          <w:sz w:val="18"/>
          <w:szCs w:val="18"/>
        </w:rPr>
        <w:t xml:space="preserve"> </w:t>
      </w:r>
      <w:r>
        <w:rPr>
          <w:rFonts w:cs="Times New Roman" w:hint="eastAsia"/>
          <w:b/>
          <w:bCs/>
          <w:color w:val="000000" w:themeColor="text1"/>
          <w:sz w:val="18"/>
          <w:szCs w:val="18"/>
        </w:rPr>
        <w:t>term</w:t>
      </w:r>
      <w:r>
        <w:rPr>
          <w:rFonts w:cs="Times New Roman"/>
          <w:b/>
          <w:bCs/>
          <w:color w:val="000000" w:themeColor="text1"/>
          <w:sz w:val="18"/>
          <w:szCs w:val="18"/>
        </w:rPr>
        <w:t xml:space="preserve"> “self-referential” in </w:t>
      </w:r>
      <w:proofErr w:type="spellStart"/>
      <w:r>
        <w:rPr>
          <w:rFonts w:cs="Times New Roman"/>
          <w:b/>
          <w:bCs/>
          <w:color w:val="000000" w:themeColor="text1"/>
          <w:sz w:val="18"/>
          <w:szCs w:val="18"/>
        </w:rPr>
        <w:t>Neurosynth</w:t>
      </w:r>
      <w:proofErr w:type="spellEnd"/>
      <w:r>
        <w:rPr>
          <w:rFonts w:cs="Times New Roman" w:hint="eastAsia"/>
          <w:b/>
          <w:bCs/>
          <w:color w:val="000000" w:themeColor="text1"/>
          <w:sz w:val="18"/>
          <w:szCs w:val="18"/>
        </w:rPr>
        <w:t>;</w:t>
      </w:r>
      <w:r>
        <w:rPr>
          <w:rFonts w:cs="Times New Roman"/>
          <w:b/>
          <w:bCs/>
          <w:color w:val="000000" w:themeColor="text1"/>
          <w:sz w:val="18"/>
          <w:szCs w:val="18"/>
        </w:rPr>
        <w:t xml:space="preserve"> (B) </w:t>
      </w:r>
      <w:r>
        <w:rPr>
          <w:color w:val="000000" w:themeColor="text1"/>
        </w:rPr>
        <w:t xml:space="preserve"> </w:t>
      </w:r>
      <w:r>
        <w:rPr>
          <w:rFonts w:cs="Times New Roman"/>
          <w:b/>
          <w:bCs/>
          <w:color w:val="000000" w:themeColor="text1"/>
          <w:sz w:val="18"/>
          <w:szCs w:val="18"/>
        </w:rPr>
        <w:t xml:space="preserve">Meta-analytical results for all studies included in the current </w:t>
      </w:r>
      <w:r>
        <w:rPr>
          <w:rFonts w:cs="Times New Roman" w:hint="eastAsia"/>
          <w:b/>
          <w:bCs/>
          <w:color w:val="000000" w:themeColor="text1"/>
          <w:sz w:val="18"/>
          <w:szCs w:val="18"/>
        </w:rPr>
        <w:t>dataset</w:t>
      </w:r>
      <w:r>
        <w:rPr>
          <w:rFonts w:cs="Times New Roman"/>
          <w:b/>
          <w:bCs/>
          <w:color w:val="000000" w:themeColor="text1"/>
          <w:sz w:val="18"/>
          <w:szCs w:val="18"/>
        </w:rPr>
        <w:t xml:space="preserve">; (C) </w:t>
      </w:r>
      <w:r>
        <w:rPr>
          <w:rFonts w:cs="Times New Roman" w:hint="eastAsia"/>
          <w:b/>
          <w:bCs/>
          <w:color w:val="000000" w:themeColor="text1"/>
          <w:sz w:val="18"/>
          <w:szCs w:val="18"/>
        </w:rPr>
        <w:t>Results</w:t>
      </w:r>
      <w:r>
        <w:rPr>
          <w:rFonts w:cs="Times New Roman"/>
          <w:b/>
          <w:bCs/>
          <w:color w:val="000000" w:themeColor="text1"/>
          <w:sz w:val="18"/>
          <w:szCs w:val="18"/>
        </w:rPr>
        <w:t xml:space="preserve"> of contrast analysis between meta-analytical results of “self vs celebrity” and </w:t>
      </w:r>
      <w:r>
        <w:rPr>
          <w:rFonts w:cs="Times New Roman" w:hint="eastAsia"/>
          <w:b/>
          <w:bCs/>
          <w:color w:val="000000" w:themeColor="text1"/>
          <w:sz w:val="18"/>
          <w:szCs w:val="18"/>
        </w:rPr>
        <w:t>that</w:t>
      </w:r>
      <w:r>
        <w:rPr>
          <w:rFonts w:cs="Times New Roman"/>
          <w:b/>
          <w:bCs/>
          <w:color w:val="000000" w:themeColor="text1"/>
          <w:sz w:val="18"/>
          <w:szCs w:val="18"/>
        </w:rPr>
        <w:t xml:space="preserve"> of “self vs non-personal”; (D) </w:t>
      </w:r>
      <w:r>
        <w:rPr>
          <w:rFonts w:cs="Times New Roman" w:hint="eastAsia"/>
          <w:b/>
          <w:bCs/>
          <w:color w:val="000000" w:themeColor="text1"/>
          <w:sz w:val="18"/>
          <w:szCs w:val="18"/>
        </w:rPr>
        <w:t>Results</w:t>
      </w:r>
      <w:r>
        <w:rPr>
          <w:rFonts w:cs="Times New Roman"/>
          <w:b/>
          <w:bCs/>
          <w:color w:val="000000" w:themeColor="text1"/>
          <w:sz w:val="18"/>
          <w:szCs w:val="18"/>
        </w:rPr>
        <w:t xml:space="preserve"> of contrast analysis between meta-analytical results of  “self vs </w:t>
      </w:r>
      <w:r>
        <w:rPr>
          <w:rFonts w:cs="Times New Roman" w:hint="eastAsia"/>
          <w:b/>
          <w:bCs/>
          <w:color w:val="000000" w:themeColor="text1"/>
          <w:sz w:val="18"/>
          <w:szCs w:val="18"/>
        </w:rPr>
        <w:t>close</w:t>
      </w:r>
      <w:r>
        <w:rPr>
          <w:rFonts w:cs="Times New Roman"/>
          <w:b/>
          <w:bCs/>
          <w:color w:val="000000" w:themeColor="text1"/>
          <w:sz w:val="18"/>
          <w:szCs w:val="18"/>
        </w:rPr>
        <w:t xml:space="preserve">” and </w:t>
      </w:r>
      <w:r>
        <w:rPr>
          <w:rFonts w:cs="Times New Roman" w:hint="eastAsia"/>
          <w:b/>
          <w:bCs/>
          <w:color w:val="000000" w:themeColor="text1"/>
          <w:sz w:val="18"/>
          <w:szCs w:val="18"/>
        </w:rPr>
        <w:t>that</w:t>
      </w:r>
      <w:r>
        <w:rPr>
          <w:rFonts w:cs="Times New Roman"/>
          <w:b/>
          <w:bCs/>
          <w:color w:val="000000" w:themeColor="text1"/>
          <w:sz w:val="18"/>
          <w:szCs w:val="18"/>
        </w:rPr>
        <w:t xml:space="preserve"> of  “self vs celebrity”; (E) </w:t>
      </w:r>
      <w:r>
        <w:rPr>
          <w:rFonts w:cs="Times New Roman" w:hint="eastAsia"/>
          <w:b/>
          <w:bCs/>
          <w:color w:val="000000" w:themeColor="text1"/>
          <w:sz w:val="18"/>
          <w:szCs w:val="18"/>
        </w:rPr>
        <w:t>Results</w:t>
      </w:r>
      <w:r>
        <w:rPr>
          <w:rFonts w:cs="Times New Roman"/>
          <w:b/>
          <w:bCs/>
          <w:color w:val="000000" w:themeColor="text1"/>
          <w:sz w:val="18"/>
          <w:szCs w:val="18"/>
        </w:rPr>
        <w:t xml:space="preserve"> of contrast analysis between meta-analytical results of “self vs </w:t>
      </w:r>
      <w:r>
        <w:rPr>
          <w:rFonts w:cs="Times New Roman" w:hint="eastAsia"/>
          <w:b/>
          <w:bCs/>
          <w:color w:val="000000" w:themeColor="text1"/>
          <w:sz w:val="18"/>
          <w:szCs w:val="18"/>
        </w:rPr>
        <w:t>close</w:t>
      </w:r>
      <w:r>
        <w:rPr>
          <w:rFonts w:cs="Times New Roman"/>
          <w:b/>
          <w:bCs/>
          <w:color w:val="000000" w:themeColor="text1"/>
          <w:sz w:val="18"/>
          <w:szCs w:val="18"/>
        </w:rPr>
        <w:t xml:space="preserve">” and </w:t>
      </w:r>
      <w:r>
        <w:rPr>
          <w:rFonts w:cs="Times New Roman" w:hint="eastAsia"/>
          <w:b/>
          <w:bCs/>
          <w:color w:val="000000" w:themeColor="text1"/>
          <w:sz w:val="18"/>
          <w:szCs w:val="18"/>
        </w:rPr>
        <w:t>that</w:t>
      </w:r>
      <w:r>
        <w:rPr>
          <w:rFonts w:cs="Times New Roman"/>
          <w:b/>
          <w:bCs/>
          <w:color w:val="000000" w:themeColor="text1"/>
          <w:sz w:val="18"/>
          <w:szCs w:val="18"/>
        </w:rPr>
        <w:t xml:space="preserve"> of  “self vs non-personal”.</w:t>
      </w:r>
    </w:p>
    <w:p w14:paraId="205B6175" w14:textId="77777777" w:rsidR="00264165" w:rsidRDefault="00000000">
      <w:pPr>
        <w:tabs>
          <w:tab w:val="left" w:pos="2970"/>
          <w:tab w:val="center" w:pos="7189"/>
        </w:tabs>
        <w:spacing w:beforeLines="50" w:before="156" w:afterLines="50" w:after="156"/>
        <w:jc w:val="center"/>
        <w:rPr>
          <w:rFonts w:cs="Times New Roman"/>
          <w:b/>
          <w:color w:val="000000" w:themeColor="text1"/>
          <w:sz w:val="18"/>
          <w:szCs w:val="21"/>
        </w:rPr>
      </w:pPr>
      <w:r>
        <w:rPr>
          <w:rFonts w:cs="Times New Roman" w:hint="eastAsia"/>
          <w:b/>
          <w:color w:val="000000" w:themeColor="text1"/>
          <w:sz w:val="18"/>
          <w:szCs w:val="21"/>
        </w:rPr>
        <w:t>表</w:t>
      </w:r>
      <w:r>
        <w:rPr>
          <w:rFonts w:cs="Times New Roman"/>
          <w:b/>
          <w:color w:val="000000" w:themeColor="text1"/>
          <w:sz w:val="18"/>
          <w:szCs w:val="21"/>
        </w:rPr>
        <w:t xml:space="preserve">1  </w:t>
      </w:r>
      <w:r>
        <w:rPr>
          <w:rFonts w:cs="Times New Roman" w:hint="eastAsia"/>
          <w:b/>
          <w:color w:val="000000" w:themeColor="text1"/>
          <w:sz w:val="18"/>
          <w:szCs w:val="21"/>
        </w:rPr>
        <w:t>元分析结果的差异分析</w:t>
      </w:r>
    </w:p>
    <w:p w14:paraId="6CB6863D" w14:textId="77777777" w:rsidR="00264165" w:rsidRDefault="00000000">
      <w:pPr>
        <w:tabs>
          <w:tab w:val="left" w:pos="2970"/>
          <w:tab w:val="center" w:pos="7189"/>
        </w:tabs>
        <w:spacing w:beforeLines="50" w:before="156" w:afterLines="50" w:after="156"/>
        <w:jc w:val="center"/>
        <w:rPr>
          <w:rFonts w:cs="Times New Roman"/>
          <w:b/>
          <w:color w:val="000000" w:themeColor="text1"/>
          <w:sz w:val="18"/>
          <w:szCs w:val="21"/>
        </w:rPr>
      </w:pPr>
      <w:r>
        <w:rPr>
          <w:rFonts w:cs="Times New Roman"/>
          <w:b/>
          <w:color w:val="000000" w:themeColor="text1"/>
          <w:sz w:val="18"/>
          <w:szCs w:val="21"/>
        </w:rPr>
        <w:t xml:space="preserve">Table 1. </w:t>
      </w:r>
      <w:r>
        <w:rPr>
          <w:rFonts w:cs="Times New Roman" w:hint="eastAsia"/>
          <w:b/>
          <w:color w:val="000000" w:themeColor="text1"/>
          <w:sz w:val="18"/>
          <w:szCs w:val="21"/>
        </w:rPr>
        <w:t>Con</w:t>
      </w:r>
      <w:r>
        <w:rPr>
          <w:rFonts w:cs="Times New Roman"/>
          <w:b/>
          <w:color w:val="000000" w:themeColor="text1"/>
          <w:sz w:val="18"/>
          <w:szCs w:val="21"/>
        </w:rPr>
        <w:t>trast analyses of meta-analytical results</w:t>
      </w:r>
    </w:p>
    <w:tbl>
      <w:tblPr>
        <w:tblStyle w:val="14"/>
        <w:tblW w:w="5201"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1604"/>
        <w:gridCol w:w="1161"/>
        <w:gridCol w:w="826"/>
        <w:gridCol w:w="826"/>
        <w:gridCol w:w="904"/>
        <w:gridCol w:w="3319"/>
      </w:tblGrid>
      <w:tr w:rsidR="00264165" w14:paraId="0A517B78" w14:textId="77777777">
        <w:trPr>
          <w:trHeight w:val="20"/>
          <w:tblHeader/>
          <w:jc w:val="center"/>
        </w:trPr>
        <w:tc>
          <w:tcPr>
            <w:tcW w:w="928" w:type="pct"/>
            <w:vMerge w:val="restart"/>
            <w:vAlign w:val="center"/>
          </w:tcPr>
          <w:p w14:paraId="3148CFF7" w14:textId="77777777" w:rsidR="00264165" w:rsidRPr="00400885" w:rsidRDefault="00000000">
            <w:pPr>
              <w:jc w:val="center"/>
              <w:rPr>
                <w:rFonts w:asciiTheme="majorEastAsia" w:eastAsiaTheme="majorEastAsia" w:hAnsiTheme="majorEastAsia"/>
                <w:b/>
                <w:bCs/>
                <w:color w:val="000000" w:themeColor="text1"/>
                <w:sz w:val="18"/>
                <w:szCs w:val="18"/>
                <w:rPrChange w:id="86" w:author="sun shuting" w:date="2022-11-13T01:39:00Z">
                  <w:rPr>
                    <w:rFonts w:ascii="宋体" w:hAnsi="宋体"/>
                    <w:b/>
                    <w:bCs/>
                    <w:color w:val="000000" w:themeColor="text1"/>
                    <w:sz w:val="18"/>
                    <w:szCs w:val="18"/>
                  </w:rPr>
                </w:rPrChange>
              </w:rPr>
            </w:pPr>
            <w:r w:rsidRPr="00400885">
              <w:rPr>
                <w:rFonts w:asciiTheme="majorEastAsia" w:eastAsiaTheme="majorEastAsia" w:hAnsiTheme="majorEastAsia"/>
                <w:b/>
                <w:bCs/>
                <w:color w:val="000000" w:themeColor="text1"/>
                <w:sz w:val="18"/>
                <w:szCs w:val="18"/>
                <w:rPrChange w:id="87" w:author="sun shuting" w:date="2022-11-13T01:39:00Z">
                  <w:rPr>
                    <w:rFonts w:ascii="宋体" w:hAnsi="宋体"/>
                    <w:b/>
                    <w:bCs/>
                    <w:color w:val="000000" w:themeColor="text1"/>
                    <w:sz w:val="18"/>
                    <w:szCs w:val="18"/>
                  </w:rPr>
                </w:rPrChange>
              </w:rPr>
              <w:t>脑区</w:t>
            </w:r>
          </w:p>
        </w:tc>
        <w:tc>
          <w:tcPr>
            <w:tcW w:w="672" w:type="pct"/>
            <w:vMerge w:val="restart"/>
            <w:vAlign w:val="center"/>
          </w:tcPr>
          <w:p w14:paraId="515F0FAB" w14:textId="77777777" w:rsidR="00264165" w:rsidRPr="00400885" w:rsidRDefault="00000000">
            <w:pPr>
              <w:jc w:val="center"/>
              <w:rPr>
                <w:rFonts w:asciiTheme="majorEastAsia" w:eastAsiaTheme="majorEastAsia" w:hAnsiTheme="majorEastAsia" w:cs="Times New Roman"/>
                <w:b/>
                <w:bCs/>
                <w:color w:val="000000" w:themeColor="text1"/>
                <w:sz w:val="18"/>
                <w:szCs w:val="18"/>
                <w:rPrChange w:id="88" w:author="sun shuting" w:date="2022-11-13T01:39:00Z">
                  <w:rPr>
                    <w:rFonts w:ascii="宋体" w:hAnsi="宋体"/>
                    <w:b/>
                    <w:bCs/>
                    <w:color w:val="000000" w:themeColor="text1"/>
                    <w:sz w:val="18"/>
                    <w:szCs w:val="18"/>
                  </w:rPr>
                </w:rPrChange>
              </w:rPr>
            </w:pPr>
            <w:r w:rsidRPr="00400885">
              <w:rPr>
                <w:rFonts w:asciiTheme="majorEastAsia" w:eastAsiaTheme="majorEastAsia" w:hAnsiTheme="majorEastAsia" w:cs="Times New Roman"/>
                <w:b/>
                <w:bCs/>
                <w:color w:val="000000" w:themeColor="text1"/>
                <w:sz w:val="18"/>
                <w:szCs w:val="18"/>
                <w:rPrChange w:id="89" w:author="sun shuting" w:date="2022-11-13T01:39:00Z">
                  <w:rPr>
                    <w:rFonts w:ascii="宋体" w:hAnsi="宋体"/>
                    <w:b/>
                    <w:bCs/>
                    <w:color w:val="000000" w:themeColor="text1"/>
                    <w:sz w:val="18"/>
                    <w:szCs w:val="18"/>
                  </w:rPr>
                </w:rPrChange>
              </w:rPr>
              <w:t>体积</w:t>
            </w:r>
          </w:p>
          <w:p w14:paraId="46E90443" w14:textId="77777777" w:rsidR="00264165" w:rsidRPr="00400885" w:rsidRDefault="00000000">
            <w:pPr>
              <w:jc w:val="center"/>
              <w:rPr>
                <w:rFonts w:asciiTheme="majorEastAsia" w:eastAsiaTheme="majorEastAsia" w:hAnsiTheme="majorEastAsia" w:cs="Times New Roman"/>
                <w:b/>
                <w:bCs/>
                <w:color w:val="000000" w:themeColor="text1"/>
                <w:sz w:val="18"/>
                <w:szCs w:val="18"/>
                <w:rPrChange w:id="90" w:author="sun shuting" w:date="2022-11-13T01:39:00Z">
                  <w:rPr>
                    <w:rFonts w:cs="Times New Roman"/>
                    <w:b/>
                    <w:bCs/>
                    <w:color w:val="000000" w:themeColor="text1"/>
                    <w:sz w:val="18"/>
                    <w:szCs w:val="18"/>
                  </w:rPr>
                </w:rPrChange>
              </w:rPr>
            </w:pPr>
            <w:r w:rsidRPr="00400885">
              <w:rPr>
                <w:rFonts w:asciiTheme="majorEastAsia" w:eastAsiaTheme="majorEastAsia" w:hAnsiTheme="majorEastAsia" w:cs="Times New Roman"/>
                <w:b/>
                <w:bCs/>
                <w:color w:val="000000" w:themeColor="text1"/>
                <w:sz w:val="18"/>
                <w:szCs w:val="18"/>
                <w:rPrChange w:id="91" w:author="sun shuting" w:date="2022-11-13T01:39:00Z">
                  <w:rPr>
                    <w:rFonts w:cs="Times New Roman"/>
                    <w:b/>
                    <w:bCs/>
                    <w:color w:val="000000" w:themeColor="text1"/>
                    <w:sz w:val="18"/>
                    <w:szCs w:val="18"/>
                  </w:rPr>
                </w:rPrChange>
              </w:rPr>
              <w:t>(voxel)</w:t>
            </w:r>
          </w:p>
        </w:tc>
        <w:tc>
          <w:tcPr>
            <w:tcW w:w="1479" w:type="pct"/>
            <w:gridSpan w:val="3"/>
            <w:vAlign w:val="center"/>
          </w:tcPr>
          <w:p w14:paraId="745562D1" w14:textId="77777777" w:rsidR="00264165" w:rsidRPr="00400885" w:rsidRDefault="00000000">
            <w:pPr>
              <w:ind w:firstLine="360"/>
              <w:jc w:val="center"/>
              <w:rPr>
                <w:rFonts w:asciiTheme="majorEastAsia" w:eastAsiaTheme="majorEastAsia" w:hAnsiTheme="majorEastAsia" w:cs="Times New Roman"/>
                <w:b/>
                <w:bCs/>
                <w:color w:val="000000" w:themeColor="text1"/>
                <w:sz w:val="18"/>
                <w:szCs w:val="18"/>
                <w:rPrChange w:id="92" w:author="sun shuting" w:date="2022-11-13T01:39:00Z">
                  <w:rPr>
                    <w:b/>
                    <w:bCs/>
                    <w:color w:val="000000" w:themeColor="text1"/>
                    <w:sz w:val="18"/>
                    <w:szCs w:val="18"/>
                  </w:rPr>
                </w:rPrChange>
              </w:rPr>
            </w:pPr>
            <w:r w:rsidRPr="00400885">
              <w:rPr>
                <w:rFonts w:asciiTheme="majorEastAsia" w:eastAsiaTheme="majorEastAsia" w:hAnsiTheme="majorEastAsia" w:cs="Times New Roman"/>
                <w:b/>
                <w:bCs/>
                <w:color w:val="000000" w:themeColor="text1"/>
                <w:sz w:val="18"/>
                <w:szCs w:val="18"/>
                <w:rPrChange w:id="93" w:author="sun shuting" w:date="2022-11-13T01:39:00Z">
                  <w:rPr>
                    <w:rFonts w:cs="Times New Roman"/>
                    <w:b/>
                    <w:bCs/>
                    <w:color w:val="000000" w:themeColor="text1"/>
                    <w:sz w:val="18"/>
                    <w:szCs w:val="18"/>
                  </w:rPr>
                </w:rPrChange>
              </w:rPr>
              <w:t>Z-</w:t>
            </w:r>
            <w:r w:rsidRPr="00400885">
              <w:rPr>
                <w:rFonts w:asciiTheme="majorEastAsia" w:eastAsiaTheme="majorEastAsia" w:hAnsiTheme="majorEastAsia" w:cs="Times New Roman"/>
                <w:b/>
                <w:bCs/>
                <w:color w:val="000000" w:themeColor="text1"/>
                <w:sz w:val="18"/>
                <w:szCs w:val="18"/>
                <w:rPrChange w:id="94" w:author="sun shuting" w:date="2022-11-13T01:39:00Z">
                  <w:rPr>
                    <w:rFonts w:ascii="宋体" w:hAnsi="宋体"/>
                    <w:b/>
                    <w:bCs/>
                    <w:color w:val="000000" w:themeColor="text1"/>
                    <w:sz w:val="18"/>
                    <w:szCs w:val="18"/>
                  </w:rPr>
                </w:rPrChange>
              </w:rPr>
              <w:t>值峰值坐标</w:t>
            </w:r>
          </w:p>
        </w:tc>
        <w:tc>
          <w:tcPr>
            <w:tcW w:w="1921" w:type="pct"/>
            <w:vMerge w:val="restart"/>
            <w:vAlign w:val="center"/>
          </w:tcPr>
          <w:p w14:paraId="0ABCDC06" w14:textId="77777777" w:rsidR="00264165" w:rsidRPr="00400885" w:rsidRDefault="00000000">
            <w:pPr>
              <w:ind w:firstLine="360"/>
              <w:jc w:val="center"/>
              <w:rPr>
                <w:rFonts w:asciiTheme="majorEastAsia" w:eastAsiaTheme="majorEastAsia" w:hAnsiTheme="majorEastAsia"/>
                <w:b/>
                <w:bCs/>
                <w:color w:val="000000" w:themeColor="text1"/>
                <w:sz w:val="18"/>
                <w:szCs w:val="18"/>
                <w:rPrChange w:id="95" w:author="sun shuting" w:date="2022-11-13T01:39:00Z">
                  <w:rPr>
                    <w:rFonts w:ascii="宋体" w:hAnsi="宋体"/>
                    <w:b/>
                    <w:bCs/>
                    <w:color w:val="000000" w:themeColor="text1"/>
                    <w:sz w:val="18"/>
                    <w:szCs w:val="18"/>
                  </w:rPr>
                </w:rPrChange>
              </w:rPr>
            </w:pPr>
            <w:r w:rsidRPr="00400885">
              <w:rPr>
                <w:rFonts w:asciiTheme="majorEastAsia" w:eastAsiaTheme="majorEastAsia" w:hAnsiTheme="majorEastAsia"/>
                <w:b/>
                <w:bCs/>
                <w:color w:val="000000" w:themeColor="text1"/>
                <w:sz w:val="18"/>
                <w:szCs w:val="18"/>
                <w:rPrChange w:id="96" w:author="sun shuting" w:date="2022-11-13T01:39:00Z">
                  <w:rPr>
                    <w:rFonts w:ascii="宋体" w:hAnsi="宋体"/>
                    <w:b/>
                    <w:bCs/>
                    <w:color w:val="000000" w:themeColor="text1"/>
                    <w:sz w:val="18"/>
                    <w:szCs w:val="18"/>
                  </w:rPr>
                </w:rPrChange>
              </w:rPr>
              <w:t>解剖位置</w:t>
            </w:r>
          </w:p>
        </w:tc>
      </w:tr>
      <w:tr w:rsidR="00264165" w14:paraId="409E6E50" w14:textId="77777777">
        <w:trPr>
          <w:trHeight w:val="20"/>
          <w:tblHeader/>
          <w:jc w:val="center"/>
        </w:trPr>
        <w:tc>
          <w:tcPr>
            <w:tcW w:w="928" w:type="pct"/>
            <w:vMerge/>
            <w:vAlign w:val="center"/>
          </w:tcPr>
          <w:p w14:paraId="72FA614A" w14:textId="77777777" w:rsidR="00264165" w:rsidRDefault="00264165">
            <w:pPr>
              <w:ind w:firstLine="360"/>
              <w:jc w:val="center"/>
              <w:rPr>
                <w:rFonts w:cs="Times New Roman"/>
                <w:color w:val="000000" w:themeColor="text1"/>
                <w:sz w:val="18"/>
                <w:szCs w:val="18"/>
              </w:rPr>
            </w:pPr>
          </w:p>
        </w:tc>
        <w:tc>
          <w:tcPr>
            <w:tcW w:w="672" w:type="pct"/>
            <w:vMerge/>
            <w:vAlign w:val="center"/>
          </w:tcPr>
          <w:p w14:paraId="0A7344A7" w14:textId="77777777" w:rsidR="00264165" w:rsidRDefault="00264165">
            <w:pPr>
              <w:ind w:firstLine="360"/>
              <w:jc w:val="center"/>
              <w:rPr>
                <w:rFonts w:cs="Times New Roman"/>
                <w:color w:val="000000" w:themeColor="text1"/>
                <w:sz w:val="18"/>
                <w:szCs w:val="18"/>
              </w:rPr>
            </w:pPr>
          </w:p>
        </w:tc>
        <w:tc>
          <w:tcPr>
            <w:tcW w:w="478" w:type="pct"/>
            <w:vAlign w:val="center"/>
          </w:tcPr>
          <w:p w14:paraId="031D7C62" w14:textId="77777777" w:rsidR="00264165" w:rsidRPr="007B3738" w:rsidRDefault="00000000">
            <w:pPr>
              <w:ind w:firstLineChars="111" w:firstLine="200"/>
              <w:rPr>
                <w:rFonts w:ascii="Times New Roman" w:hAnsi="Times New Roman" w:cs="Times New Roman"/>
                <w:b/>
                <w:bCs/>
                <w:color w:val="000000" w:themeColor="text1"/>
                <w:sz w:val="18"/>
                <w:szCs w:val="18"/>
                <w:rPrChange w:id="97" w:author="Chuan-Peng Hu" w:date="2022-11-09T08:08:00Z">
                  <w:rPr>
                    <w:rFonts w:cs="Times New Roman"/>
                    <w:b/>
                    <w:bCs/>
                    <w:color w:val="000000" w:themeColor="text1"/>
                    <w:sz w:val="18"/>
                    <w:szCs w:val="18"/>
                  </w:rPr>
                </w:rPrChange>
              </w:rPr>
            </w:pPr>
            <w:r w:rsidRPr="007B3738">
              <w:rPr>
                <w:rFonts w:cs="Times New Roman"/>
                <w:b/>
                <w:bCs/>
                <w:color w:val="000000" w:themeColor="text1"/>
                <w:sz w:val="18"/>
                <w:szCs w:val="18"/>
              </w:rPr>
              <w:t>x</w:t>
            </w:r>
          </w:p>
        </w:tc>
        <w:tc>
          <w:tcPr>
            <w:tcW w:w="478" w:type="pct"/>
            <w:vAlign w:val="center"/>
          </w:tcPr>
          <w:p w14:paraId="1D397A8B" w14:textId="77777777" w:rsidR="00264165" w:rsidRPr="007B3738" w:rsidRDefault="00000000">
            <w:pPr>
              <w:ind w:firstLineChars="83" w:firstLine="149"/>
              <w:rPr>
                <w:rFonts w:ascii="Times New Roman" w:hAnsi="Times New Roman" w:cs="Times New Roman"/>
                <w:b/>
                <w:bCs/>
                <w:color w:val="000000" w:themeColor="text1"/>
                <w:sz w:val="18"/>
                <w:szCs w:val="18"/>
                <w:rPrChange w:id="98" w:author="Chuan-Peng Hu" w:date="2022-11-09T08:08:00Z">
                  <w:rPr>
                    <w:rFonts w:cs="Times New Roman"/>
                    <w:b/>
                    <w:bCs/>
                    <w:color w:val="000000" w:themeColor="text1"/>
                    <w:sz w:val="18"/>
                    <w:szCs w:val="18"/>
                  </w:rPr>
                </w:rPrChange>
              </w:rPr>
            </w:pPr>
            <w:r w:rsidRPr="007B3738">
              <w:rPr>
                <w:rFonts w:cs="Times New Roman"/>
                <w:b/>
                <w:bCs/>
                <w:color w:val="000000" w:themeColor="text1"/>
                <w:sz w:val="18"/>
                <w:szCs w:val="18"/>
              </w:rPr>
              <w:t>y</w:t>
            </w:r>
          </w:p>
        </w:tc>
        <w:tc>
          <w:tcPr>
            <w:tcW w:w="523" w:type="pct"/>
            <w:vAlign w:val="center"/>
          </w:tcPr>
          <w:p w14:paraId="411EF027" w14:textId="77777777" w:rsidR="00264165" w:rsidRPr="007B3738" w:rsidRDefault="00000000">
            <w:pPr>
              <w:ind w:firstLine="360"/>
              <w:rPr>
                <w:rFonts w:ascii="Times New Roman" w:hAnsi="Times New Roman" w:cs="Times New Roman"/>
                <w:b/>
                <w:bCs/>
                <w:color w:val="000000" w:themeColor="text1"/>
                <w:sz w:val="18"/>
                <w:szCs w:val="18"/>
                <w:rPrChange w:id="99" w:author="Chuan-Peng Hu" w:date="2022-11-09T08:08:00Z">
                  <w:rPr>
                    <w:rFonts w:cs="Times New Roman"/>
                    <w:b/>
                    <w:bCs/>
                    <w:color w:val="000000" w:themeColor="text1"/>
                    <w:sz w:val="18"/>
                    <w:szCs w:val="18"/>
                  </w:rPr>
                </w:rPrChange>
              </w:rPr>
            </w:pPr>
            <w:r w:rsidRPr="007B3738">
              <w:rPr>
                <w:rFonts w:cs="Times New Roman"/>
                <w:b/>
                <w:bCs/>
                <w:color w:val="000000" w:themeColor="text1"/>
                <w:sz w:val="18"/>
                <w:szCs w:val="18"/>
              </w:rPr>
              <w:t>z</w:t>
            </w:r>
          </w:p>
        </w:tc>
        <w:tc>
          <w:tcPr>
            <w:tcW w:w="1921" w:type="pct"/>
            <w:vMerge/>
            <w:vAlign w:val="center"/>
          </w:tcPr>
          <w:p w14:paraId="5AEFE7DA" w14:textId="77777777" w:rsidR="00264165" w:rsidRDefault="00264165">
            <w:pPr>
              <w:ind w:firstLine="360"/>
              <w:jc w:val="center"/>
              <w:rPr>
                <w:rFonts w:cs="Times New Roman"/>
                <w:color w:val="000000" w:themeColor="text1"/>
                <w:sz w:val="18"/>
                <w:szCs w:val="18"/>
              </w:rPr>
            </w:pPr>
          </w:p>
        </w:tc>
      </w:tr>
      <w:tr w:rsidR="00264165" w14:paraId="65EE0B8E" w14:textId="77777777">
        <w:trPr>
          <w:trHeight w:val="20"/>
          <w:jc w:val="center"/>
        </w:trPr>
        <w:tc>
          <w:tcPr>
            <w:tcW w:w="2556" w:type="pct"/>
            <w:gridSpan w:val="4"/>
            <w:vAlign w:val="center"/>
          </w:tcPr>
          <w:p w14:paraId="18FABDEB" w14:textId="77777777" w:rsidR="00264165" w:rsidRPr="00400885" w:rsidRDefault="00000000">
            <w:pPr>
              <w:jc w:val="center"/>
              <w:rPr>
                <w:rFonts w:ascii="Times New Roman" w:hAnsi="Times New Roman" w:cs="Times New Roman"/>
                <w:color w:val="000000" w:themeColor="text1"/>
                <w:sz w:val="18"/>
                <w:szCs w:val="18"/>
                <w:rPrChange w:id="10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01" w:author="sun shuting" w:date="2022-11-13T01:38:00Z">
                  <w:rPr>
                    <w:rFonts w:cs="Times New Roman"/>
                    <w:color w:val="000000" w:themeColor="text1"/>
                    <w:sz w:val="18"/>
                    <w:szCs w:val="18"/>
                  </w:rPr>
                </w:rPrChange>
              </w:rPr>
              <w:t>(Self - Close) &gt; (Self &gt; non-Person)</w:t>
            </w:r>
          </w:p>
        </w:tc>
        <w:tc>
          <w:tcPr>
            <w:tcW w:w="523" w:type="pct"/>
            <w:vAlign w:val="center"/>
          </w:tcPr>
          <w:p w14:paraId="6654A574" w14:textId="77777777" w:rsidR="00264165" w:rsidRPr="00400885" w:rsidRDefault="00264165">
            <w:pPr>
              <w:jc w:val="center"/>
              <w:rPr>
                <w:rFonts w:ascii="Times New Roman" w:hAnsi="Times New Roman" w:cs="Times New Roman"/>
                <w:color w:val="000000" w:themeColor="text1"/>
                <w:sz w:val="18"/>
                <w:szCs w:val="18"/>
                <w:rPrChange w:id="102" w:author="sun shuting" w:date="2022-11-13T01:38:00Z">
                  <w:rPr>
                    <w:rFonts w:cs="Times New Roman"/>
                    <w:color w:val="000000" w:themeColor="text1"/>
                    <w:sz w:val="18"/>
                    <w:szCs w:val="18"/>
                  </w:rPr>
                </w:rPrChange>
              </w:rPr>
            </w:pPr>
          </w:p>
        </w:tc>
        <w:tc>
          <w:tcPr>
            <w:tcW w:w="1921" w:type="pct"/>
            <w:vAlign w:val="center"/>
          </w:tcPr>
          <w:p w14:paraId="585C3F1C" w14:textId="77777777" w:rsidR="00264165" w:rsidRPr="00400885" w:rsidRDefault="00264165">
            <w:pPr>
              <w:ind w:firstLine="360"/>
              <w:jc w:val="center"/>
              <w:rPr>
                <w:rFonts w:ascii="Times New Roman" w:hAnsi="Times New Roman" w:cs="Times New Roman"/>
                <w:color w:val="000000" w:themeColor="text1"/>
                <w:sz w:val="18"/>
                <w:szCs w:val="18"/>
                <w:rPrChange w:id="103" w:author="sun shuting" w:date="2022-11-13T01:38:00Z">
                  <w:rPr>
                    <w:rFonts w:cs="Times New Roman"/>
                    <w:color w:val="000000" w:themeColor="text1"/>
                    <w:sz w:val="18"/>
                    <w:szCs w:val="18"/>
                  </w:rPr>
                </w:rPrChange>
              </w:rPr>
            </w:pPr>
          </w:p>
        </w:tc>
      </w:tr>
      <w:tr w:rsidR="00264165" w14:paraId="634CC017" w14:textId="77777777">
        <w:trPr>
          <w:trHeight w:val="20"/>
          <w:jc w:val="center"/>
        </w:trPr>
        <w:tc>
          <w:tcPr>
            <w:tcW w:w="928" w:type="pct"/>
            <w:vAlign w:val="center"/>
          </w:tcPr>
          <w:p w14:paraId="783E467C" w14:textId="77777777" w:rsidR="00264165" w:rsidRPr="00400885" w:rsidRDefault="00000000">
            <w:pPr>
              <w:ind w:firstLine="360"/>
              <w:jc w:val="center"/>
              <w:rPr>
                <w:rFonts w:ascii="Times New Roman" w:hAnsi="Times New Roman" w:cs="Times New Roman"/>
                <w:color w:val="000000" w:themeColor="text1"/>
                <w:sz w:val="18"/>
                <w:szCs w:val="18"/>
                <w:rPrChange w:id="10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05" w:author="sun shuting" w:date="2022-11-13T01:38:00Z">
                  <w:rPr>
                    <w:rFonts w:cs="Times New Roman"/>
                    <w:color w:val="000000" w:themeColor="text1"/>
                    <w:sz w:val="18"/>
                    <w:szCs w:val="18"/>
                  </w:rPr>
                </w:rPrChange>
              </w:rPr>
              <w:t>1</w:t>
            </w:r>
          </w:p>
        </w:tc>
        <w:tc>
          <w:tcPr>
            <w:tcW w:w="672" w:type="pct"/>
            <w:vAlign w:val="center"/>
          </w:tcPr>
          <w:p w14:paraId="08230593" w14:textId="77777777" w:rsidR="00264165" w:rsidRPr="00400885" w:rsidRDefault="00000000">
            <w:pPr>
              <w:ind w:firstLineChars="83" w:firstLine="149"/>
              <w:jc w:val="center"/>
              <w:rPr>
                <w:rFonts w:ascii="Times New Roman" w:hAnsi="Times New Roman" w:cs="Times New Roman"/>
                <w:color w:val="000000" w:themeColor="text1"/>
                <w:sz w:val="18"/>
                <w:szCs w:val="18"/>
                <w:rPrChange w:id="10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07" w:author="sun shuting" w:date="2022-11-13T01:38:00Z">
                  <w:rPr>
                    <w:rFonts w:cs="Times New Roman"/>
                    <w:color w:val="000000" w:themeColor="text1"/>
                    <w:sz w:val="18"/>
                    <w:szCs w:val="18"/>
                  </w:rPr>
                </w:rPrChange>
              </w:rPr>
              <w:t>72</w:t>
            </w:r>
          </w:p>
        </w:tc>
        <w:tc>
          <w:tcPr>
            <w:tcW w:w="478" w:type="pct"/>
            <w:vAlign w:val="center"/>
          </w:tcPr>
          <w:p w14:paraId="42999C10" w14:textId="77777777" w:rsidR="00264165" w:rsidRPr="00400885" w:rsidRDefault="00000000">
            <w:pPr>
              <w:jc w:val="center"/>
              <w:rPr>
                <w:rFonts w:ascii="Times New Roman" w:hAnsi="Times New Roman" w:cs="Times New Roman"/>
                <w:color w:val="000000" w:themeColor="text1"/>
                <w:sz w:val="18"/>
                <w:szCs w:val="18"/>
                <w:rPrChange w:id="10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09" w:author="sun shuting" w:date="2022-11-13T01:38:00Z">
                  <w:rPr>
                    <w:rFonts w:cs="Times New Roman"/>
                    <w:color w:val="000000" w:themeColor="text1"/>
                    <w:sz w:val="18"/>
                    <w:szCs w:val="18"/>
                  </w:rPr>
                </w:rPrChange>
              </w:rPr>
              <w:t>4</w:t>
            </w:r>
          </w:p>
        </w:tc>
        <w:tc>
          <w:tcPr>
            <w:tcW w:w="478" w:type="pct"/>
            <w:vAlign w:val="center"/>
          </w:tcPr>
          <w:p w14:paraId="1A04EC7A" w14:textId="77777777" w:rsidR="00264165" w:rsidRPr="00400885" w:rsidRDefault="00000000">
            <w:pPr>
              <w:jc w:val="center"/>
              <w:rPr>
                <w:rFonts w:ascii="Times New Roman" w:hAnsi="Times New Roman" w:cs="Times New Roman"/>
                <w:color w:val="000000" w:themeColor="text1"/>
                <w:sz w:val="18"/>
                <w:szCs w:val="18"/>
                <w:rPrChange w:id="11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11" w:author="sun shuting" w:date="2022-11-13T01:38:00Z">
                  <w:rPr>
                    <w:rFonts w:cs="Times New Roman"/>
                    <w:color w:val="000000" w:themeColor="text1"/>
                    <w:sz w:val="18"/>
                    <w:szCs w:val="18"/>
                  </w:rPr>
                </w:rPrChange>
              </w:rPr>
              <w:t>40</w:t>
            </w:r>
          </w:p>
        </w:tc>
        <w:tc>
          <w:tcPr>
            <w:tcW w:w="523" w:type="pct"/>
            <w:vAlign w:val="center"/>
          </w:tcPr>
          <w:p w14:paraId="49F0D5EB" w14:textId="77777777" w:rsidR="00264165" w:rsidRPr="00400885" w:rsidRDefault="00000000">
            <w:pPr>
              <w:jc w:val="center"/>
              <w:rPr>
                <w:rFonts w:ascii="Times New Roman" w:hAnsi="Times New Roman" w:cs="Times New Roman"/>
                <w:color w:val="000000" w:themeColor="text1"/>
                <w:sz w:val="18"/>
                <w:szCs w:val="18"/>
                <w:rPrChange w:id="11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13" w:author="sun shuting" w:date="2022-11-13T01:38:00Z">
                  <w:rPr>
                    <w:rFonts w:cs="Times New Roman"/>
                    <w:color w:val="000000" w:themeColor="text1"/>
                    <w:sz w:val="18"/>
                    <w:szCs w:val="18"/>
                  </w:rPr>
                </w:rPrChange>
              </w:rPr>
              <w:t>10</w:t>
            </w:r>
          </w:p>
        </w:tc>
        <w:tc>
          <w:tcPr>
            <w:tcW w:w="1921" w:type="pct"/>
            <w:vAlign w:val="center"/>
          </w:tcPr>
          <w:p w14:paraId="374B6ACB" w14:textId="77777777" w:rsidR="00264165" w:rsidRPr="00400885" w:rsidRDefault="00000000">
            <w:pPr>
              <w:ind w:firstLine="360"/>
              <w:jc w:val="center"/>
              <w:rPr>
                <w:rFonts w:ascii="Times New Roman" w:hAnsi="Times New Roman" w:cs="Times New Roman"/>
                <w:color w:val="000000" w:themeColor="text1"/>
                <w:sz w:val="18"/>
                <w:szCs w:val="18"/>
                <w:rPrChange w:id="11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15" w:author="sun shuting" w:date="2022-11-13T01:38:00Z">
                  <w:rPr>
                    <w:rFonts w:cs="Times New Roman"/>
                    <w:color w:val="000000" w:themeColor="text1"/>
                    <w:sz w:val="18"/>
                    <w:szCs w:val="18"/>
                  </w:rPr>
                </w:rPrChange>
              </w:rPr>
              <w:t>Right Cingulate Gyrus, anterior division</w:t>
            </w:r>
          </w:p>
        </w:tc>
      </w:tr>
      <w:tr w:rsidR="00264165" w14:paraId="4D3C7942" w14:textId="77777777">
        <w:trPr>
          <w:trHeight w:val="20"/>
          <w:jc w:val="center"/>
        </w:trPr>
        <w:tc>
          <w:tcPr>
            <w:tcW w:w="2556" w:type="pct"/>
            <w:gridSpan w:val="4"/>
            <w:vAlign w:val="center"/>
          </w:tcPr>
          <w:p w14:paraId="1272241A" w14:textId="77777777" w:rsidR="00264165" w:rsidRPr="00400885" w:rsidRDefault="00000000">
            <w:pPr>
              <w:jc w:val="center"/>
              <w:rPr>
                <w:rFonts w:ascii="Times New Roman" w:hAnsi="Times New Roman" w:cs="Times New Roman"/>
                <w:color w:val="000000" w:themeColor="text1"/>
                <w:sz w:val="18"/>
                <w:szCs w:val="18"/>
                <w:rPrChange w:id="11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17" w:author="sun shuting" w:date="2022-11-13T01:38:00Z">
                  <w:rPr>
                    <w:rFonts w:cs="Times New Roman"/>
                    <w:color w:val="000000" w:themeColor="text1"/>
                    <w:sz w:val="18"/>
                    <w:szCs w:val="18"/>
                  </w:rPr>
                </w:rPrChange>
              </w:rPr>
              <w:t>(Self - non-Person) &gt; (Self - Close)</w:t>
            </w:r>
          </w:p>
        </w:tc>
        <w:tc>
          <w:tcPr>
            <w:tcW w:w="523" w:type="pct"/>
            <w:vAlign w:val="center"/>
          </w:tcPr>
          <w:p w14:paraId="3FDFA295" w14:textId="77777777" w:rsidR="00264165" w:rsidRPr="00400885" w:rsidRDefault="00264165">
            <w:pPr>
              <w:jc w:val="center"/>
              <w:rPr>
                <w:rFonts w:ascii="Times New Roman" w:hAnsi="Times New Roman" w:cs="Times New Roman"/>
                <w:color w:val="000000" w:themeColor="text1"/>
                <w:sz w:val="18"/>
                <w:szCs w:val="18"/>
                <w:rPrChange w:id="118" w:author="sun shuting" w:date="2022-11-13T01:38:00Z">
                  <w:rPr>
                    <w:rFonts w:cs="Times New Roman"/>
                    <w:color w:val="000000" w:themeColor="text1"/>
                    <w:sz w:val="18"/>
                    <w:szCs w:val="18"/>
                  </w:rPr>
                </w:rPrChange>
              </w:rPr>
            </w:pPr>
          </w:p>
        </w:tc>
        <w:tc>
          <w:tcPr>
            <w:tcW w:w="1921" w:type="pct"/>
            <w:vAlign w:val="center"/>
          </w:tcPr>
          <w:p w14:paraId="016CFD42" w14:textId="77777777" w:rsidR="00264165" w:rsidRPr="00400885" w:rsidRDefault="00264165">
            <w:pPr>
              <w:ind w:firstLine="360"/>
              <w:jc w:val="center"/>
              <w:rPr>
                <w:rFonts w:ascii="Times New Roman" w:eastAsia="黑体" w:hAnsi="Times New Roman" w:cs="Times New Roman"/>
                <w:color w:val="000000" w:themeColor="text1"/>
                <w:sz w:val="18"/>
                <w:szCs w:val="18"/>
                <w:rPrChange w:id="119" w:author="sun shuting" w:date="2022-11-13T01:38:00Z">
                  <w:rPr>
                    <w:rFonts w:eastAsia="黑体" w:cs="Times New Roman"/>
                    <w:color w:val="000000" w:themeColor="text1"/>
                    <w:sz w:val="18"/>
                    <w:szCs w:val="18"/>
                  </w:rPr>
                </w:rPrChange>
              </w:rPr>
            </w:pPr>
          </w:p>
        </w:tc>
      </w:tr>
      <w:tr w:rsidR="00264165" w14:paraId="48C7A6FD" w14:textId="77777777">
        <w:trPr>
          <w:trHeight w:val="20"/>
          <w:jc w:val="center"/>
        </w:trPr>
        <w:tc>
          <w:tcPr>
            <w:tcW w:w="928" w:type="pct"/>
            <w:vAlign w:val="center"/>
          </w:tcPr>
          <w:p w14:paraId="2404C03B" w14:textId="77777777" w:rsidR="00264165" w:rsidRPr="00400885" w:rsidRDefault="00000000">
            <w:pPr>
              <w:ind w:firstLine="360"/>
              <w:jc w:val="center"/>
              <w:rPr>
                <w:rFonts w:ascii="Times New Roman" w:hAnsi="Times New Roman" w:cs="Times New Roman"/>
                <w:color w:val="000000" w:themeColor="text1"/>
                <w:sz w:val="18"/>
                <w:szCs w:val="18"/>
                <w:rPrChange w:id="12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21" w:author="sun shuting" w:date="2022-11-13T01:38:00Z">
                  <w:rPr>
                    <w:rFonts w:cs="Times New Roman"/>
                    <w:color w:val="000000" w:themeColor="text1"/>
                    <w:sz w:val="18"/>
                    <w:szCs w:val="18"/>
                  </w:rPr>
                </w:rPrChange>
              </w:rPr>
              <w:t>1</w:t>
            </w:r>
          </w:p>
        </w:tc>
        <w:tc>
          <w:tcPr>
            <w:tcW w:w="672" w:type="pct"/>
            <w:vAlign w:val="center"/>
          </w:tcPr>
          <w:p w14:paraId="654F61E9" w14:textId="77777777" w:rsidR="00264165" w:rsidRPr="00400885" w:rsidRDefault="00000000">
            <w:pPr>
              <w:jc w:val="center"/>
              <w:rPr>
                <w:rFonts w:ascii="Times New Roman" w:hAnsi="Times New Roman" w:cs="Times New Roman"/>
                <w:color w:val="000000" w:themeColor="text1"/>
                <w:sz w:val="18"/>
                <w:szCs w:val="18"/>
                <w:rPrChange w:id="12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23" w:author="sun shuting" w:date="2022-11-13T01:38:00Z">
                  <w:rPr>
                    <w:rFonts w:cs="Times New Roman"/>
                    <w:color w:val="000000" w:themeColor="text1"/>
                    <w:sz w:val="18"/>
                    <w:szCs w:val="18"/>
                  </w:rPr>
                </w:rPrChange>
              </w:rPr>
              <w:t>473</w:t>
            </w:r>
          </w:p>
        </w:tc>
        <w:tc>
          <w:tcPr>
            <w:tcW w:w="478" w:type="pct"/>
            <w:vAlign w:val="center"/>
          </w:tcPr>
          <w:p w14:paraId="316C169D" w14:textId="77777777" w:rsidR="00264165" w:rsidRPr="00400885" w:rsidRDefault="00000000">
            <w:pPr>
              <w:ind w:firstLineChars="83" w:firstLine="149"/>
              <w:jc w:val="center"/>
              <w:rPr>
                <w:rFonts w:ascii="Times New Roman" w:hAnsi="Times New Roman" w:cs="Times New Roman"/>
                <w:color w:val="000000" w:themeColor="text1"/>
                <w:sz w:val="18"/>
                <w:szCs w:val="18"/>
                <w:rPrChange w:id="12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25" w:author="sun shuting" w:date="2022-11-13T01:38:00Z">
                  <w:rPr>
                    <w:rFonts w:cs="Times New Roman"/>
                    <w:color w:val="000000" w:themeColor="text1"/>
                    <w:sz w:val="18"/>
                    <w:szCs w:val="18"/>
                  </w:rPr>
                </w:rPrChange>
              </w:rPr>
              <w:t>-6</w:t>
            </w:r>
          </w:p>
        </w:tc>
        <w:tc>
          <w:tcPr>
            <w:tcW w:w="478" w:type="pct"/>
            <w:vAlign w:val="center"/>
          </w:tcPr>
          <w:p w14:paraId="1AAC5F40" w14:textId="77777777" w:rsidR="00264165" w:rsidRPr="00400885" w:rsidRDefault="00000000">
            <w:pPr>
              <w:jc w:val="center"/>
              <w:rPr>
                <w:rFonts w:ascii="Times New Roman" w:hAnsi="Times New Roman" w:cs="Times New Roman"/>
                <w:color w:val="000000" w:themeColor="text1"/>
                <w:sz w:val="18"/>
                <w:szCs w:val="18"/>
                <w:rPrChange w:id="12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27" w:author="sun shuting" w:date="2022-11-13T01:38:00Z">
                  <w:rPr>
                    <w:rFonts w:cs="Times New Roman"/>
                    <w:color w:val="000000" w:themeColor="text1"/>
                    <w:sz w:val="18"/>
                    <w:szCs w:val="18"/>
                  </w:rPr>
                </w:rPrChange>
              </w:rPr>
              <w:t>-52</w:t>
            </w:r>
          </w:p>
        </w:tc>
        <w:tc>
          <w:tcPr>
            <w:tcW w:w="523" w:type="pct"/>
            <w:vAlign w:val="center"/>
          </w:tcPr>
          <w:p w14:paraId="61CEE866" w14:textId="77777777" w:rsidR="00264165" w:rsidRPr="00400885" w:rsidRDefault="00000000">
            <w:pPr>
              <w:jc w:val="center"/>
              <w:rPr>
                <w:rFonts w:ascii="Times New Roman" w:hAnsi="Times New Roman" w:cs="Times New Roman"/>
                <w:color w:val="000000" w:themeColor="text1"/>
                <w:sz w:val="18"/>
                <w:szCs w:val="18"/>
                <w:rPrChange w:id="12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29" w:author="sun shuting" w:date="2022-11-13T01:38:00Z">
                  <w:rPr>
                    <w:rFonts w:cs="Times New Roman"/>
                    <w:color w:val="000000" w:themeColor="text1"/>
                    <w:sz w:val="18"/>
                    <w:szCs w:val="18"/>
                  </w:rPr>
                </w:rPrChange>
              </w:rPr>
              <w:t>28</w:t>
            </w:r>
          </w:p>
        </w:tc>
        <w:tc>
          <w:tcPr>
            <w:tcW w:w="1921" w:type="pct"/>
            <w:vAlign w:val="center"/>
          </w:tcPr>
          <w:p w14:paraId="59B67C33" w14:textId="77777777" w:rsidR="00264165" w:rsidRPr="00400885" w:rsidRDefault="00000000">
            <w:pPr>
              <w:ind w:firstLine="360"/>
              <w:jc w:val="center"/>
              <w:rPr>
                <w:rFonts w:ascii="Times New Roman" w:hAnsi="Times New Roman" w:cs="Times New Roman"/>
                <w:color w:val="000000" w:themeColor="text1"/>
                <w:sz w:val="18"/>
                <w:szCs w:val="18"/>
                <w:rPrChange w:id="13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31" w:author="sun shuting" w:date="2022-11-13T01:38:00Z">
                  <w:rPr>
                    <w:rFonts w:cs="Times New Roman"/>
                    <w:color w:val="000000" w:themeColor="text1"/>
                    <w:sz w:val="18"/>
                    <w:szCs w:val="18"/>
                  </w:rPr>
                </w:rPrChange>
              </w:rPr>
              <w:t>Left Cingulate Gyrus, posterior division</w:t>
            </w:r>
          </w:p>
        </w:tc>
      </w:tr>
      <w:tr w:rsidR="00264165" w14:paraId="2AFE4927" w14:textId="77777777">
        <w:trPr>
          <w:trHeight w:val="20"/>
          <w:jc w:val="center"/>
        </w:trPr>
        <w:tc>
          <w:tcPr>
            <w:tcW w:w="928" w:type="pct"/>
            <w:vAlign w:val="center"/>
          </w:tcPr>
          <w:p w14:paraId="2E5E186B" w14:textId="77777777" w:rsidR="00264165" w:rsidRPr="00400885" w:rsidRDefault="00000000">
            <w:pPr>
              <w:ind w:firstLine="360"/>
              <w:jc w:val="center"/>
              <w:rPr>
                <w:rFonts w:ascii="Times New Roman" w:hAnsi="Times New Roman" w:cs="Times New Roman"/>
                <w:color w:val="000000" w:themeColor="text1"/>
                <w:sz w:val="18"/>
                <w:szCs w:val="18"/>
                <w:rPrChange w:id="13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33" w:author="sun shuting" w:date="2022-11-13T01:38:00Z">
                  <w:rPr>
                    <w:rFonts w:cs="Times New Roman"/>
                    <w:color w:val="000000" w:themeColor="text1"/>
                    <w:sz w:val="18"/>
                    <w:szCs w:val="18"/>
                  </w:rPr>
                </w:rPrChange>
              </w:rPr>
              <w:t>2</w:t>
            </w:r>
          </w:p>
        </w:tc>
        <w:tc>
          <w:tcPr>
            <w:tcW w:w="672" w:type="pct"/>
            <w:vAlign w:val="center"/>
          </w:tcPr>
          <w:p w14:paraId="6ADB98E9" w14:textId="77777777" w:rsidR="00264165" w:rsidRPr="00400885" w:rsidRDefault="00000000">
            <w:pPr>
              <w:jc w:val="center"/>
              <w:rPr>
                <w:rFonts w:ascii="Times New Roman" w:hAnsi="Times New Roman" w:cs="Times New Roman"/>
                <w:color w:val="000000" w:themeColor="text1"/>
                <w:sz w:val="18"/>
                <w:szCs w:val="18"/>
                <w:rPrChange w:id="13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35" w:author="sun shuting" w:date="2022-11-13T01:38:00Z">
                  <w:rPr>
                    <w:rFonts w:cs="Times New Roman"/>
                    <w:color w:val="000000" w:themeColor="text1"/>
                    <w:sz w:val="18"/>
                    <w:szCs w:val="18"/>
                  </w:rPr>
                </w:rPrChange>
              </w:rPr>
              <w:t>431</w:t>
            </w:r>
          </w:p>
        </w:tc>
        <w:tc>
          <w:tcPr>
            <w:tcW w:w="478" w:type="pct"/>
            <w:vAlign w:val="center"/>
          </w:tcPr>
          <w:p w14:paraId="05860CE6" w14:textId="77777777" w:rsidR="00264165" w:rsidRPr="00400885" w:rsidRDefault="00000000">
            <w:pPr>
              <w:jc w:val="center"/>
              <w:rPr>
                <w:rFonts w:ascii="Times New Roman" w:hAnsi="Times New Roman" w:cs="Times New Roman"/>
                <w:color w:val="000000" w:themeColor="text1"/>
                <w:sz w:val="18"/>
                <w:szCs w:val="18"/>
                <w:rPrChange w:id="13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37" w:author="sun shuting" w:date="2022-11-13T01:38:00Z">
                  <w:rPr>
                    <w:rFonts w:cs="Times New Roman"/>
                    <w:color w:val="000000" w:themeColor="text1"/>
                    <w:sz w:val="18"/>
                    <w:szCs w:val="18"/>
                  </w:rPr>
                </w:rPrChange>
              </w:rPr>
              <w:t>-42</w:t>
            </w:r>
          </w:p>
        </w:tc>
        <w:tc>
          <w:tcPr>
            <w:tcW w:w="478" w:type="pct"/>
            <w:vAlign w:val="center"/>
          </w:tcPr>
          <w:p w14:paraId="02A9768D" w14:textId="77777777" w:rsidR="00264165" w:rsidRPr="00400885" w:rsidRDefault="00000000">
            <w:pPr>
              <w:jc w:val="center"/>
              <w:rPr>
                <w:rFonts w:ascii="Times New Roman" w:hAnsi="Times New Roman" w:cs="Times New Roman"/>
                <w:color w:val="000000" w:themeColor="text1"/>
                <w:sz w:val="18"/>
                <w:szCs w:val="18"/>
                <w:rPrChange w:id="13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39" w:author="sun shuting" w:date="2022-11-13T01:38:00Z">
                  <w:rPr>
                    <w:rFonts w:cs="Times New Roman"/>
                    <w:color w:val="000000" w:themeColor="text1"/>
                    <w:sz w:val="18"/>
                    <w:szCs w:val="18"/>
                  </w:rPr>
                </w:rPrChange>
              </w:rPr>
              <w:t>28</w:t>
            </w:r>
          </w:p>
        </w:tc>
        <w:tc>
          <w:tcPr>
            <w:tcW w:w="523" w:type="pct"/>
            <w:vAlign w:val="center"/>
          </w:tcPr>
          <w:p w14:paraId="3A35AC08" w14:textId="77777777" w:rsidR="00264165" w:rsidRPr="00400885" w:rsidRDefault="00000000">
            <w:pPr>
              <w:jc w:val="center"/>
              <w:rPr>
                <w:rFonts w:ascii="Times New Roman" w:hAnsi="Times New Roman" w:cs="Times New Roman"/>
                <w:color w:val="000000" w:themeColor="text1"/>
                <w:sz w:val="18"/>
                <w:szCs w:val="18"/>
                <w:rPrChange w:id="14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41" w:author="sun shuting" w:date="2022-11-13T01:38:00Z">
                  <w:rPr>
                    <w:rFonts w:cs="Times New Roman"/>
                    <w:color w:val="000000" w:themeColor="text1"/>
                    <w:sz w:val="18"/>
                    <w:szCs w:val="18"/>
                  </w:rPr>
                </w:rPrChange>
              </w:rPr>
              <w:t>-8</w:t>
            </w:r>
          </w:p>
        </w:tc>
        <w:tc>
          <w:tcPr>
            <w:tcW w:w="1921" w:type="pct"/>
            <w:vAlign w:val="center"/>
          </w:tcPr>
          <w:p w14:paraId="38157A36" w14:textId="77777777" w:rsidR="00264165" w:rsidRPr="00400885" w:rsidRDefault="00000000">
            <w:pPr>
              <w:ind w:firstLine="360"/>
              <w:jc w:val="center"/>
              <w:rPr>
                <w:rFonts w:ascii="Times New Roman" w:hAnsi="Times New Roman" w:cs="Times New Roman"/>
                <w:color w:val="000000" w:themeColor="text1"/>
                <w:sz w:val="18"/>
                <w:szCs w:val="18"/>
                <w:rPrChange w:id="14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43" w:author="sun shuting" w:date="2022-11-13T01:38:00Z">
                  <w:rPr>
                    <w:rFonts w:cs="Times New Roman"/>
                    <w:color w:val="000000" w:themeColor="text1"/>
                    <w:sz w:val="18"/>
                    <w:szCs w:val="18"/>
                  </w:rPr>
                </w:rPrChange>
              </w:rPr>
              <w:t xml:space="preserve">Left Frontal Orbital Cortex </w:t>
            </w:r>
          </w:p>
        </w:tc>
      </w:tr>
      <w:tr w:rsidR="00264165" w14:paraId="1E64FE88" w14:textId="77777777">
        <w:trPr>
          <w:trHeight w:val="20"/>
          <w:jc w:val="center"/>
        </w:trPr>
        <w:tc>
          <w:tcPr>
            <w:tcW w:w="928" w:type="pct"/>
            <w:vAlign w:val="center"/>
          </w:tcPr>
          <w:p w14:paraId="78492758" w14:textId="77777777" w:rsidR="00264165" w:rsidRPr="00400885" w:rsidRDefault="00000000">
            <w:pPr>
              <w:ind w:firstLine="360"/>
              <w:jc w:val="center"/>
              <w:rPr>
                <w:rFonts w:ascii="Times New Roman" w:hAnsi="Times New Roman" w:cs="Times New Roman"/>
                <w:color w:val="000000" w:themeColor="text1"/>
                <w:sz w:val="18"/>
                <w:szCs w:val="18"/>
                <w:rPrChange w:id="14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45" w:author="sun shuting" w:date="2022-11-13T01:38:00Z">
                  <w:rPr>
                    <w:rFonts w:cs="Times New Roman"/>
                    <w:color w:val="000000" w:themeColor="text1"/>
                    <w:sz w:val="18"/>
                    <w:szCs w:val="18"/>
                  </w:rPr>
                </w:rPrChange>
              </w:rPr>
              <w:t>3</w:t>
            </w:r>
          </w:p>
        </w:tc>
        <w:tc>
          <w:tcPr>
            <w:tcW w:w="672" w:type="pct"/>
            <w:vAlign w:val="center"/>
          </w:tcPr>
          <w:p w14:paraId="2977546E" w14:textId="77777777" w:rsidR="00264165" w:rsidRPr="00400885" w:rsidRDefault="00000000">
            <w:pPr>
              <w:jc w:val="center"/>
              <w:rPr>
                <w:rFonts w:ascii="Times New Roman" w:hAnsi="Times New Roman" w:cs="Times New Roman"/>
                <w:color w:val="000000" w:themeColor="text1"/>
                <w:sz w:val="18"/>
                <w:szCs w:val="18"/>
                <w:rPrChange w:id="14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47" w:author="sun shuting" w:date="2022-11-13T01:38:00Z">
                  <w:rPr>
                    <w:rFonts w:cs="Times New Roman"/>
                    <w:color w:val="000000" w:themeColor="text1"/>
                    <w:sz w:val="18"/>
                    <w:szCs w:val="18"/>
                  </w:rPr>
                </w:rPrChange>
              </w:rPr>
              <w:t>430</w:t>
            </w:r>
          </w:p>
        </w:tc>
        <w:tc>
          <w:tcPr>
            <w:tcW w:w="478" w:type="pct"/>
            <w:vAlign w:val="center"/>
          </w:tcPr>
          <w:p w14:paraId="61EEC45E" w14:textId="77777777" w:rsidR="00264165" w:rsidRPr="00400885" w:rsidRDefault="00000000">
            <w:pPr>
              <w:jc w:val="center"/>
              <w:rPr>
                <w:rFonts w:ascii="Times New Roman" w:hAnsi="Times New Roman" w:cs="Times New Roman"/>
                <w:color w:val="000000" w:themeColor="text1"/>
                <w:sz w:val="18"/>
                <w:szCs w:val="18"/>
                <w:rPrChange w:id="14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49" w:author="sun shuting" w:date="2022-11-13T01:38:00Z">
                  <w:rPr>
                    <w:rFonts w:cs="Times New Roman"/>
                    <w:color w:val="000000" w:themeColor="text1"/>
                    <w:sz w:val="18"/>
                    <w:szCs w:val="18"/>
                  </w:rPr>
                </w:rPrChange>
              </w:rPr>
              <w:t>10</w:t>
            </w:r>
          </w:p>
        </w:tc>
        <w:tc>
          <w:tcPr>
            <w:tcW w:w="478" w:type="pct"/>
            <w:vAlign w:val="center"/>
          </w:tcPr>
          <w:p w14:paraId="1FF04422" w14:textId="77777777" w:rsidR="00264165" w:rsidRPr="00400885" w:rsidRDefault="00000000">
            <w:pPr>
              <w:jc w:val="center"/>
              <w:rPr>
                <w:rFonts w:ascii="Times New Roman" w:hAnsi="Times New Roman" w:cs="Times New Roman"/>
                <w:color w:val="000000" w:themeColor="text1"/>
                <w:sz w:val="18"/>
                <w:szCs w:val="18"/>
                <w:rPrChange w:id="15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51" w:author="sun shuting" w:date="2022-11-13T01:38:00Z">
                  <w:rPr>
                    <w:rFonts w:cs="Times New Roman"/>
                    <w:color w:val="000000" w:themeColor="text1"/>
                    <w:sz w:val="18"/>
                    <w:szCs w:val="18"/>
                  </w:rPr>
                </w:rPrChange>
              </w:rPr>
              <w:t>64</w:t>
            </w:r>
          </w:p>
        </w:tc>
        <w:tc>
          <w:tcPr>
            <w:tcW w:w="523" w:type="pct"/>
            <w:vAlign w:val="center"/>
          </w:tcPr>
          <w:p w14:paraId="5F729B19" w14:textId="77777777" w:rsidR="00264165" w:rsidRPr="00400885" w:rsidRDefault="00000000">
            <w:pPr>
              <w:jc w:val="center"/>
              <w:rPr>
                <w:rFonts w:ascii="Times New Roman" w:hAnsi="Times New Roman" w:cs="Times New Roman"/>
                <w:color w:val="000000" w:themeColor="text1"/>
                <w:sz w:val="18"/>
                <w:szCs w:val="18"/>
                <w:rPrChange w:id="15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53" w:author="sun shuting" w:date="2022-11-13T01:38:00Z">
                  <w:rPr>
                    <w:rFonts w:cs="Times New Roman"/>
                    <w:color w:val="000000" w:themeColor="text1"/>
                    <w:sz w:val="18"/>
                    <w:szCs w:val="18"/>
                  </w:rPr>
                </w:rPrChange>
              </w:rPr>
              <w:t>8</w:t>
            </w:r>
          </w:p>
        </w:tc>
        <w:tc>
          <w:tcPr>
            <w:tcW w:w="1921" w:type="pct"/>
            <w:vAlign w:val="center"/>
          </w:tcPr>
          <w:p w14:paraId="4AB50A9D" w14:textId="77777777" w:rsidR="00264165" w:rsidRPr="00400885" w:rsidRDefault="00000000">
            <w:pPr>
              <w:jc w:val="center"/>
              <w:rPr>
                <w:rFonts w:ascii="Times New Roman" w:hAnsi="Times New Roman" w:cs="Times New Roman"/>
                <w:color w:val="000000" w:themeColor="text1"/>
                <w:sz w:val="18"/>
                <w:szCs w:val="18"/>
                <w:rPrChange w:id="15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55" w:author="sun shuting" w:date="2022-11-13T01:38:00Z">
                  <w:rPr>
                    <w:rFonts w:cs="Times New Roman"/>
                    <w:color w:val="000000" w:themeColor="text1"/>
                    <w:sz w:val="18"/>
                    <w:szCs w:val="18"/>
                  </w:rPr>
                </w:rPrChange>
              </w:rPr>
              <w:t xml:space="preserve">Right Frontal Pole </w:t>
            </w:r>
          </w:p>
        </w:tc>
      </w:tr>
      <w:tr w:rsidR="00264165" w14:paraId="40D5C622" w14:textId="77777777">
        <w:trPr>
          <w:trHeight w:val="20"/>
          <w:jc w:val="center"/>
        </w:trPr>
        <w:tc>
          <w:tcPr>
            <w:tcW w:w="928" w:type="pct"/>
            <w:vAlign w:val="center"/>
          </w:tcPr>
          <w:p w14:paraId="2385648D" w14:textId="77777777" w:rsidR="00264165" w:rsidRPr="00400885" w:rsidRDefault="00000000">
            <w:pPr>
              <w:ind w:firstLine="360"/>
              <w:jc w:val="center"/>
              <w:rPr>
                <w:rFonts w:ascii="Times New Roman" w:hAnsi="Times New Roman" w:cs="Times New Roman"/>
                <w:color w:val="000000" w:themeColor="text1"/>
                <w:sz w:val="18"/>
                <w:szCs w:val="18"/>
                <w:rPrChange w:id="15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57" w:author="sun shuting" w:date="2022-11-13T01:38:00Z">
                  <w:rPr>
                    <w:rFonts w:cs="Times New Roman"/>
                    <w:color w:val="000000" w:themeColor="text1"/>
                    <w:sz w:val="18"/>
                    <w:szCs w:val="18"/>
                  </w:rPr>
                </w:rPrChange>
              </w:rPr>
              <w:t>4</w:t>
            </w:r>
          </w:p>
        </w:tc>
        <w:tc>
          <w:tcPr>
            <w:tcW w:w="672" w:type="pct"/>
            <w:vAlign w:val="center"/>
          </w:tcPr>
          <w:p w14:paraId="4F6F3117" w14:textId="77777777" w:rsidR="00264165" w:rsidRPr="00400885" w:rsidRDefault="00000000">
            <w:pPr>
              <w:jc w:val="center"/>
              <w:rPr>
                <w:rFonts w:ascii="Times New Roman" w:hAnsi="Times New Roman" w:cs="Times New Roman"/>
                <w:color w:val="000000" w:themeColor="text1"/>
                <w:sz w:val="18"/>
                <w:szCs w:val="18"/>
                <w:rPrChange w:id="15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59" w:author="sun shuting" w:date="2022-11-13T01:38:00Z">
                  <w:rPr>
                    <w:rFonts w:cs="Times New Roman"/>
                    <w:color w:val="000000" w:themeColor="text1"/>
                    <w:sz w:val="18"/>
                    <w:szCs w:val="18"/>
                  </w:rPr>
                </w:rPrChange>
              </w:rPr>
              <w:t>154</w:t>
            </w:r>
          </w:p>
        </w:tc>
        <w:tc>
          <w:tcPr>
            <w:tcW w:w="478" w:type="pct"/>
            <w:vAlign w:val="center"/>
          </w:tcPr>
          <w:p w14:paraId="77BB1E36" w14:textId="77777777" w:rsidR="00264165" w:rsidRPr="00400885" w:rsidRDefault="00000000">
            <w:pPr>
              <w:jc w:val="center"/>
              <w:rPr>
                <w:rFonts w:ascii="Times New Roman" w:hAnsi="Times New Roman" w:cs="Times New Roman"/>
                <w:color w:val="000000" w:themeColor="text1"/>
                <w:sz w:val="18"/>
                <w:szCs w:val="18"/>
                <w:rPrChange w:id="16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61" w:author="sun shuting" w:date="2022-11-13T01:38:00Z">
                  <w:rPr>
                    <w:rFonts w:cs="Times New Roman"/>
                    <w:color w:val="000000" w:themeColor="text1"/>
                    <w:sz w:val="18"/>
                    <w:szCs w:val="18"/>
                  </w:rPr>
                </w:rPrChange>
              </w:rPr>
              <w:t>-48</w:t>
            </w:r>
          </w:p>
        </w:tc>
        <w:tc>
          <w:tcPr>
            <w:tcW w:w="478" w:type="pct"/>
            <w:vAlign w:val="center"/>
          </w:tcPr>
          <w:p w14:paraId="6082FC2B" w14:textId="77777777" w:rsidR="00264165" w:rsidRPr="00400885" w:rsidRDefault="00000000">
            <w:pPr>
              <w:jc w:val="center"/>
              <w:rPr>
                <w:rFonts w:ascii="Times New Roman" w:hAnsi="Times New Roman" w:cs="Times New Roman"/>
                <w:color w:val="000000" w:themeColor="text1"/>
                <w:sz w:val="18"/>
                <w:szCs w:val="18"/>
                <w:rPrChange w:id="16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63" w:author="sun shuting" w:date="2022-11-13T01:38:00Z">
                  <w:rPr>
                    <w:rFonts w:cs="Times New Roman"/>
                    <w:color w:val="000000" w:themeColor="text1"/>
                    <w:sz w:val="18"/>
                    <w:szCs w:val="18"/>
                  </w:rPr>
                </w:rPrChange>
              </w:rPr>
              <w:t>-58</w:t>
            </w:r>
          </w:p>
        </w:tc>
        <w:tc>
          <w:tcPr>
            <w:tcW w:w="523" w:type="pct"/>
            <w:vAlign w:val="center"/>
          </w:tcPr>
          <w:p w14:paraId="1C10F5E2" w14:textId="77777777" w:rsidR="00264165" w:rsidRPr="00400885" w:rsidRDefault="00000000">
            <w:pPr>
              <w:jc w:val="center"/>
              <w:rPr>
                <w:rFonts w:ascii="Times New Roman" w:hAnsi="Times New Roman" w:cs="Times New Roman"/>
                <w:color w:val="000000" w:themeColor="text1"/>
                <w:sz w:val="18"/>
                <w:szCs w:val="18"/>
                <w:rPrChange w:id="16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65" w:author="sun shuting" w:date="2022-11-13T01:38:00Z">
                  <w:rPr>
                    <w:rFonts w:cs="Times New Roman"/>
                    <w:color w:val="000000" w:themeColor="text1"/>
                    <w:sz w:val="18"/>
                    <w:szCs w:val="18"/>
                  </w:rPr>
                </w:rPrChange>
              </w:rPr>
              <w:t>20</w:t>
            </w:r>
          </w:p>
        </w:tc>
        <w:tc>
          <w:tcPr>
            <w:tcW w:w="1921" w:type="pct"/>
            <w:vAlign w:val="center"/>
          </w:tcPr>
          <w:p w14:paraId="51B5A708" w14:textId="77777777" w:rsidR="00264165" w:rsidRPr="00400885" w:rsidRDefault="00000000">
            <w:pPr>
              <w:ind w:firstLine="360"/>
              <w:jc w:val="center"/>
              <w:rPr>
                <w:rFonts w:ascii="Times New Roman" w:hAnsi="Times New Roman" w:cs="Times New Roman"/>
                <w:color w:val="000000" w:themeColor="text1"/>
                <w:sz w:val="18"/>
                <w:szCs w:val="18"/>
                <w:rPrChange w:id="16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67" w:author="sun shuting" w:date="2022-11-13T01:38:00Z">
                  <w:rPr>
                    <w:rFonts w:cs="Times New Roman"/>
                    <w:color w:val="000000" w:themeColor="text1"/>
                    <w:sz w:val="18"/>
                    <w:szCs w:val="18"/>
                  </w:rPr>
                </w:rPrChange>
              </w:rPr>
              <w:t xml:space="preserve">Left Angular Gyrus </w:t>
            </w:r>
          </w:p>
        </w:tc>
      </w:tr>
      <w:tr w:rsidR="00264165" w14:paraId="4FB44C33" w14:textId="77777777">
        <w:trPr>
          <w:trHeight w:val="20"/>
          <w:jc w:val="center"/>
        </w:trPr>
        <w:tc>
          <w:tcPr>
            <w:tcW w:w="928" w:type="pct"/>
            <w:vAlign w:val="center"/>
          </w:tcPr>
          <w:p w14:paraId="641ED33A" w14:textId="77777777" w:rsidR="00264165" w:rsidRPr="00400885" w:rsidRDefault="00000000">
            <w:pPr>
              <w:ind w:firstLine="360"/>
              <w:jc w:val="center"/>
              <w:rPr>
                <w:rFonts w:ascii="Times New Roman" w:hAnsi="Times New Roman" w:cs="Times New Roman"/>
                <w:color w:val="000000" w:themeColor="text1"/>
                <w:sz w:val="18"/>
                <w:szCs w:val="18"/>
                <w:rPrChange w:id="16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69" w:author="sun shuting" w:date="2022-11-13T01:38:00Z">
                  <w:rPr>
                    <w:rFonts w:cs="Times New Roman"/>
                    <w:color w:val="000000" w:themeColor="text1"/>
                    <w:sz w:val="18"/>
                    <w:szCs w:val="18"/>
                  </w:rPr>
                </w:rPrChange>
              </w:rPr>
              <w:t>5</w:t>
            </w:r>
          </w:p>
        </w:tc>
        <w:tc>
          <w:tcPr>
            <w:tcW w:w="672" w:type="pct"/>
            <w:vAlign w:val="center"/>
          </w:tcPr>
          <w:p w14:paraId="0D9A3FD9" w14:textId="77777777" w:rsidR="00264165" w:rsidRPr="00400885" w:rsidRDefault="00000000">
            <w:pPr>
              <w:jc w:val="center"/>
              <w:rPr>
                <w:rFonts w:ascii="Times New Roman" w:hAnsi="Times New Roman" w:cs="Times New Roman"/>
                <w:color w:val="000000" w:themeColor="text1"/>
                <w:sz w:val="18"/>
                <w:szCs w:val="18"/>
                <w:rPrChange w:id="17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71" w:author="sun shuting" w:date="2022-11-13T01:38:00Z">
                  <w:rPr>
                    <w:rFonts w:cs="Times New Roman"/>
                    <w:color w:val="000000" w:themeColor="text1"/>
                    <w:sz w:val="18"/>
                    <w:szCs w:val="18"/>
                  </w:rPr>
                </w:rPrChange>
              </w:rPr>
              <w:t>143</w:t>
            </w:r>
          </w:p>
        </w:tc>
        <w:tc>
          <w:tcPr>
            <w:tcW w:w="478" w:type="pct"/>
            <w:vAlign w:val="center"/>
          </w:tcPr>
          <w:p w14:paraId="71903142" w14:textId="77777777" w:rsidR="00264165" w:rsidRPr="00400885" w:rsidRDefault="00000000">
            <w:pPr>
              <w:jc w:val="center"/>
              <w:rPr>
                <w:rFonts w:ascii="Times New Roman" w:hAnsi="Times New Roman" w:cs="Times New Roman"/>
                <w:color w:val="000000" w:themeColor="text1"/>
                <w:sz w:val="18"/>
                <w:szCs w:val="18"/>
                <w:rPrChange w:id="17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73" w:author="sun shuting" w:date="2022-11-13T01:38:00Z">
                  <w:rPr>
                    <w:rFonts w:cs="Times New Roman"/>
                    <w:color w:val="000000" w:themeColor="text1"/>
                    <w:sz w:val="18"/>
                    <w:szCs w:val="18"/>
                  </w:rPr>
                </w:rPrChange>
              </w:rPr>
              <w:t>-8</w:t>
            </w:r>
          </w:p>
        </w:tc>
        <w:tc>
          <w:tcPr>
            <w:tcW w:w="478" w:type="pct"/>
            <w:vAlign w:val="center"/>
          </w:tcPr>
          <w:p w14:paraId="43BEB17B" w14:textId="77777777" w:rsidR="00264165" w:rsidRPr="00400885" w:rsidRDefault="00000000">
            <w:pPr>
              <w:jc w:val="center"/>
              <w:rPr>
                <w:rFonts w:ascii="Times New Roman" w:hAnsi="Times New Roman" w:cs="Times New Roman"/>
                <w:color w:val="000000" w:themeColor="text1"/>
                <w:sz w:val="18"/>
                <w:szCs w:val="18"/>
                <w:rPrChange w:id="17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75" w:author="sun shuting" w:date="2022-11-13T01:38:00Z">
                  <w:rPr>
                    <w:rFonts w:cs="Times New Roman"/>
                    <w:color w:val="000000" w:themeColor="text1"/>
                    <w:sz w:val="18"/>
                    <w:szCs w:val="18"/>
                  </w:rPr>
                </w:rPrChange>
              </w:rPr>
              <w:t>44</w:t>
            </w:r>
          </w:p>
        </w:tc>
        <w:tc>
          <w:tcPr>
            <w:tcW w:w="523" w:type="pct"/>
            <w:vAlign w:val="center"/>
          </w:tcPr>
          <w:p w14:paraId="05AB82F2" w14:textId="77777777" w:rsidR="00264165" w:rsidRPr="00400885" w:rsidRDefault="00000000">
            <w:pPr>
              <w:jc w:val="center"/>
              <w:rPr>
                <w:rFonts w:ascii="Times New Roman" w:hAnsi="Times New Roman" w:cs="Times New Roman"/>
                <w:color w:val="000000" w:themeColor="text1"/>
                <w:sz w:val="18"/>
                <w:szCs w:val="18"/>
                <w:rPrChange w:id="17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77" w:author="sun shuting" w:date="2022-11-13T01:38:00Z">
                  <w:rPr>
                    <w:rFonts w:cs="Times New Roman"/>
                    <w:color w:val="000000" w:themeColor="text1"/>
                    <w:sz w:val="18"/>
                    <w:szCs w:val="18"/>
                  </w:rPr>
                </w:rPrChange>
              </w:rPr>
              <w:t>52</w:t>
            </w:r>
          </w:p>
        </w:tc>
        <w:tc>
          <w:tcPr>
            <w:tcW w:w="1921" w:type="pct"/>
            <w:vAlign w:val="center"/>
          </w:tcPr>
          <w:p w14:paraId="1FCB276D" w14:textId="77777777" w:rsidR="00264165" w:rsidRPr="00400885" w:rsidRDefault="00000000">
            <w:pPr>
              <w:ind w:firstLine="360"/>
              <w:jc w:val="center"/>
              <w:rPr>
                <w:rFonts w:ascii="Times New Roman" w:hAnsi="Times New Roman" w:cs="Times New Roman"/>
                <w:color w:val="000000" w:themeColor="text1"/>
                <w:sz w:val="18"/>
                <w:szCs w:val="18"/>
                <w:rPrChange w:id="17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79" w:author="sun shuting" w:date="2022-11-13T01:38:00Z">
                  <w:rPr>
                    <w:rFonts w:cs="Times New Roman"/>
                    <w:color w:val="000000" w:themeColor="text1"/>
                    <w:sz w:val="18"/>
                    <w:szCs w:val="18"/>
                  </w:rPr>
                </w:rPrChange>
              </w:rPr>
              <w:t>Left Frontal Pole</w:t>
            </w:r>
          </w:p>
        </w:tc>
      </w:tr>
      <w:tr w:rsidR="00264165" w14:paraId="7E01D133" w14:textId="77777777">
        <w:trPr>
          <w:trHeight w:val="20"/>
          <w:jc w:val="center"/>
        </w:trPr>
        <w:tc>
          <w:tcPr>
            <w:tcW w:w="928" w:type="pct"/>
            <w:vAlign w:val="center"/>
          </w:tcPr>
          <w:p w14:paraId="52DC24EE" w14:textId="77777777" w:rsidR="00264165" w:rsidRPr="00400885" w:rsidRDefault="00000000">
            <w:pPr>
              <w:ind w:firstLine="360"/>
              <w:jc w:val="center"/>
              <w:rPr>
                <w:rFonts w:ascii="Times New Roman" w:hAnsi="Times New Roman" w:cs="Times New Roman"/>
                <w:color w:val="000000" w:themeColor="text1"/>
                <w:sz w:val="18"/>
                <w:szCs w:val="18"/>
                <w:rPrChange w:id="18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81" w:author="sun shuting" w:date="2022-11-13T01:38:00Z">
                  <w:rPr>
                    <w:rFonts w:cs="Times New Roman"/>
                    <w:color w:val="000000" w:themeColor="text1"/>
                    <w:sz w:val="18"/>
                    <w:szCs w:val="18"/>
                  </w:rPr>
                </w:rPrChange>
              </w:rPr>
              <w:t>6</w:t>
            </w:r>
          </w:p>
        </w:tc>
        <w:tc>
          <w:tcPr>
            <w:tcW w:w="672" w:type="pct"/>
            <w:vAlign w:val="center"/>
          </w:tcPr>
          <w:p w14:paraId="6281A795" w14:textId="77777777" w:rsidR="00264165" w:rsidRPr="00400885" w:rsidRDefault="00000000">
            <w:pPr>
              <w:jc w:val="center"/>
              <w:rPr>
                <w:rFonts w:ascii="Times New Roman" w:hAnsi="Times New Roman" w:cs="Times New Roman"/>
                <w:color w:val="000000" w:themeColor="text1"/>
                <w:sz w:val="18"/>
                <w:szCs w:val="18"/>
                <w:rPrChange w:id="18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83" w:author="sun shuting" w:date="2022-11-13T01:38:00Z">
                  <w:rPr>
                    <w:rFonts w:cs="Times New Roman"/>
                    <w:color w:val="000000" w:themeColor="text1"/>
                    <w:sz w:val="18"/>
                    <w:szCs w:val="18"/>
                  </w:rPr>
                </w:rPrChange>
              </w:rPr>
              <w:t>86</w:t>
            </w:r>
          </w:p>
        </w:tc>
        <w:tc>
          <w:tcPr>
            <w:tcW w:w="478" w:type="pct"/>
            <w:vAlign w:val="center"/>
          </w:tcPr>
          <w:p w14:paraId="2306F944" w14:textId="77777777" w:rsidR="00264165" w:rsidRPr="00400885" w:rsidRDefault="00000000">
            <w:pPr>
              <w:jc w:val="center"/>
              <w:rPr>
                <w:rFonts w:ascii="Times New Roman" w:hAnsi="Times New Roman" w:cs="Times New Roman"/>
                <w:color w:val="000000" w:themeColor="text1"/>
                <w:sz w:val="18"/>
                <w:szCs w:val="18"/>
                <w:rPrChange w:id="18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85" w:author="sun shuting" w:date="2022-11-13T01:38:00Z">
                  <w:rPr>
                    <w:rFonts w:cs="Times New Roman"/>
                    <w:color w:val="000000" w:themeColor="text1"/>
                    <w:sz w:val="18"/>
                    <w:szCs w:val="18"/>
                  </w:rPr>
                </w:rPrChange>
              </w:rPr>
              <w:t>-38</w:t>
            </w:r>
          </w:p>
        </w:tc>
        <w:tc>
          <w:tcPr>
            <w:tcW w:w="478" w:type="pct"/>
            <w:vAlign w:val="center"/>
          </w:tcPr>
          <w:p w14:paraId="5D955C06" w14:textId="77777777" w:rsidR="00264165" w:rsidRPr="00400885" w:rsidRDefault="00000000">
            <w:pPr>
              <w:jc w:val="center"/>
              <w:rPr>
                <w:rFonts w:ascii="Times New Roman" w:hAnsi="Times New Roman" w:cs="Times New Roman"/>
                <w:color w:val="000000" w:themeColor="text1"/>
                <w:sz w:val="18"/>
                <w:szCs w:val="18"/>
                <w:rPrChange w:id="18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87" w:author="sun shuting" w:date="2022-11-13T01:38:00Z">
                  <w:rPr>
                    <w:rFonts w:cs="Times New Roman"/>
                    <w:color w:val="000000" w:themeColor="text1"/>
                    <w:sz w:val="18"/>
                    <w:szCs w:val="18"/>
                  </w:rPr>
                </w:rPrChange>
              </w:rPr>
              <w:t>10</w:t>
            </w:r>
          </w:p>
        </w:tc>
        <w:tc>
          <w:tcPr>
            <w:tcW w:w="523" w:type="pct"/>
            <w:vAlign w:val="center"/>
          </w:tcPr>
          <w:p w14:paraId="45F84678" w14:textId="77777777" w:rsidR="00264165" w:rsidRPr="00400885" w:rsidRDefault="00000000">
            <w:pPr>
              <w:jc w:val="center"/>
              <w:rPr>
                <w:rFonts w:ascii="Times New Roman" w:hAnsi="Times New Roman" w:cs="Times New Roman"/>
                <w:color w:val="000000" w:themeColor="text1"/>
                <w:sz w:val="18"/>
                <w:szCs w:val="18"/>
                <w:rPrChange w:id="18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89" w:author="sun shuting" w:date="2022-11-13T01:38:00Z">
                  <w:rPr>
                    <w:rFonts w:cs="Times New Roman"/>
                    <w:color w:val="000000" w:themeColor="text1"/>
                    <w:sz w:val="18"/>
                    <w:szCs w:val="18"/>
                  </w:rPr>
                </w:rPrChange>
              </w:rPr>
              <w:t>50</w:t>
            </w:r>
          </w:p>
        </w:tc>
        <w:tc>
          <w:tcPr>
            <w:tcW w:w="1921" w:type="pct"/>
            <w:vAlign w:val="center"/>
          </w:tcPr>
          <w:p w14:paraId="60B43FD6" w14:textId="77777777" w:rsidR="00264165" w:rsidRPr="00400885" w:rsidRDefault="00000000">
            <w:pPr>
              <w:ind w:firstLine="360"/>
              <w:jc w:val="center"/>
              <w:rPr>
                <w:rFonts w:ascii="Times New Roman" w:hAnsi="Times New Roman" w:cs="Times New Roman"/>
                <w:color w:val="000000" w:themeColor="text1"/>
                <w:sz w:val="18"/>
                <w:szCs w:val="18"/>
                <w:rPrChange w:id="19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91" w:author="sun shuting" w:date="2022-11-13T01:38:00Z">
                  <w:rPr>
                    <w:rFonts w:cs="Times New Roman"/>
                    <w:color w:val="000000" w:themeColor="text1"/>
                    <w:sz w:val="18"/>
                    <w:szCs w:val="18"/>
                  </w:rPr>
                </w:rPrChange>
              </w:rPr>
              <w:t>Left Middle Frontal Gyrus</w:t>
            </w:r>
          </w:p>
        </w:tc>
      </w:tr>
      <w:tr w:rsidR="00264165" w14:paraId="254FC526" w14:textId="77777777">
        <w:trPr>
          <w:trHeight w:val="20"/>
          <w:jc w:val="center"/>
        </w:trPr>
        <w:tc>
          <w:tcPr>
            <w:tcW w:w="2556" w:type="pct"/>
            <w:gridSpan w:val="4"/>
            <w:vAlign w:val="center"/>
          </w:tcPr>
          <w:p w14:paraId="26C39747" w14:textId="77777777" w:rsidR="00264165" w:rsidRPr="00400885" w:rsidRDefault="00000000">
            <w:pPr>
              <w:jc w:val="center"/>
              <w:rPr>
                <w:rFonts w:ascii="Times New Roman" w:hAnsi="Times New Roman" w:cs="Times New Roman"/>
                <w:color w:val="000000" w:themeColor="text1"/>
                <w:sz w:val="18"/>
                <w:szCs w:val="18"/>
                <w:rPrChange w:id="19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93" w:author="sun shuting" w:date="2022-11-13T01:38:00Z">
                  <w:rPr>
                    <w:rFonts w:cs="Times New Roman"/>
                    <w:color w:val="000000" w:themeColor="text1"/>
                    <w:sz w:val="18"/>
                    <w:szCs w:val="18"/>
                  </w:rPr>
                </w:rPrChange>
              </w:rPr>
              <w:t>(Self - Celebrity) &gt; (Self - non-Person)</w:t>
            </w:r>
          </w:p>
        </w:tc>
        <w:tc>
          <w:tcPr>
            <w:tcW w:w="523" w:type="pct"/>
            <w:vAlign w:val="center"/>
          </w:tcPr>
          <w:p w14:paraId="388F3B1C" w14:textId="77777777" w:rsidR="00264165" w:rsidRPr="00400885" w:rsidRDefault="00264165">
            <w:pPr>
              <w:jc w:val="center"/>
              <w:rPr>
                <w:rFonts w:ascii="Times New Roman" w:hAnsi="Times New Roman" w:cs="Times New Roman"/>
                <w:color w:val="000000" w:themeColor="text1"/>
                <w:sz w:val="18"/>
                <w:szCs w:val="18"/>
                <w:rPrChange w:id="194" w:author="sun shuting" w:date="2022-11-13T01:38:00Z">
                  <w:rPr>
                    <w:rFonts w:cs="Times New Roman"/>
                    <w:color w:val="000000" w:themeColor="text1"/>
                    <w:sz w:val="18"/>
                    <w:szCs w:val="18"/>
                  </w:rPr>
                </w:rPrChange>
              </w:rPr>
            </w:pPr>
          </w:p>
        </w:tc>
        <w:tc>
          <w:tcPr>
            <w:tcW w:w="1921" w:type="pct"/>
            <w:vAlign w:val="center"/>
          </w:tcPr>
          <w:p w14:paraId="69DB837A" w14:textId="77777777" w:rsidR="00264165" w:rsidRPr="00400885" w:rsidRDefault="00264165">
            <w:pPr>
              <w:jc w:val="center"/>
              <w:rPr>
                <w:rFonts w:ascii="Times New Roman" w:hAnsi="Times New Roman" w:cs="Times New Roman"/>
                <w:color w:val="000000" w:themeColor="text1"/>
                <w:sz w:val="18"/>
                <w:szCs w:val="18"/>
                <w:rPrChange w:id="195" w:author="sun shuting" w:date="2022-11-13T01:38:00Z">
                  <w:rPr>
                    <w:rFonts w:cs="Times New Roman"/>
                    <w:color w:val="000000" w:themeColor="text1"/>
                    <w:sz w:val="18"/>
                    <w:szCs w:val="18"/>
                  </w:rPr>
                </w:rPrChange>
              </w:rPr>
            </w:pPr>
          </w:p>
        </w:tc>
      </w:tr>
      <w:tr w:rsidR="00264165" w14:paraId="7A6CA96F" w14:textId="77777777">
        <w:trPr>
          <w:trHeight w:val="20"/>
          <w:jc w:val="center"/>
        </w:trPr>
        <w:tc>
          <w:tcPr>
            <w:tcW w:w="928" w:type="pct"/>
            <w:vAlign w:val="center"/>
          </w:tcPr>
          <w:p w14:paraId="004B16E1" w14:textId="77777777" w:rsidR="00264165" w:rsidRPr="00400885" w:rsidRDefault="00000000">
            <w:pPr>
              <w:ind w:firstLine="360"/>
              <w:jc w:val="center"/>
              <w:rPr>
                <w:rFonts w:ascii="Times New Roman" w:hAnsi="Times New Roman" w:cs="Times New Roman"/>
                <w:color w:val="000000" w:themeColor="text1"/>
                <w:sz w:val="18"/>
                <w:szCs w:val="18"/>
                <w:rPrChange w:id="19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97" w:author="sun shuting" w:date="2022-11-13T01:38:00Z">
                  <w:rPr>
                    <w:rFonts w:cs="Times New Roman"/>
                    <w:color w:val="000000" w:themeColor="text1"/>
                    <w:sz w:val="18"/>
                    <w:szCs w:val="18"/>
                  </w:rPr>
                </w:rPrChange>
              </w:rPr>
              <w:t>1</w:t>
            </w:r>
          </w:p>
        </w:tc>
        <w:tc>
          <w:tcPr>
            <w:tcW w:w="672" w:type="pct"/>
            <w:vAlign w:val="center"/>
          </w:tcPr>
          <w:p w14:paraId="5BB96192" w14:textId="77777777" w:rsidR="00264165" w:rsidRPr="00400885" w:rsidRDefault="00000000">
            <w:pPr>
              <w:ind w:firstLineChars="100" w:firstLine="180"/>
              <w:jc w:val="center"/>
              <w:rPr>
                <w:rFonts w:ascii="Times New Roman" w:hAnsi="Times New Roman" w:cs="Times New Roman"/>
                <w:color w:val="000000" w:themeColor="text1"/>
                <w:sz w:val="18"/>
                <w:szCs w:val="18"/>
                <w:rPrChange w:id="19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199" w:author="sun shuting" w:date="2022-11-13T01:38:00Z">
                  <w:rPr>
                    <w:rFonts w:cs="Times New Roman"/>
                    <w:color w:val="000000" w:themeColor="text1"/>
                    <w:sz w:val="18"/>
                    <w:szCs w:val="18"/>
                  </w:rPr>
                </w:rPrChange>
              </w:rPr>
              <w:t>504</w:t>
            </w:r>
          </w:p>
        </w:tc>
        <w:tc>
          <w:tcPr>
            <w:tcW w:w="478" w:type="pct"/>
            <w:vAlign w:val="center"/>
          </w:tcPr>
          <w:p w14:paraId="71E101D8" w14:textId="77777777" w:rsidR="00264165" w:rsidRPr="00400885" w:rsidRDefault="00000000">
            <w:pPr>
              <w:jc w:val="center"/>
              <w:rPr>
                <w:rFonts w:ascii="Times New Roman" w:hAnsi="Times New Roman" w:cs="Times New Roman"/>
                <w:color w:val="000000" w:themeColor="text1"/>
                <w:sz w:val="18"/>
                <w:szCs w:val="18"/>
                <w:rPrChange w:id="20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01" w:author="sun shuting" w:date="2022-11-13T01:38:00Z">
                  <w:rPr>
                    <w:rFonts w:cs="Times New Roman"/>
                    <w:color w:val="000000" w:themeColor="text1"/>
                    <w:sz w:val="18"/>
                    <w:szCs w:val="18"/>
                  </w:rPr>
                </w:rPrChange>
              </w:rPr>
              <w:t>-2</w:t>
            </w:r>
          </w:p>
        </w:tc>
        <w:tc>
          <w:tcPr>
            <w:tcW w:w="478" w:type="pct"/>
            <w:vAlign w:val="center"/>
          </w:tcPr>
          <w:p w14:paraId="6010A198" w14:textId="77777777" w:rsidR="00264165" w:rsidRPr="00400885" w:rsidRDefault="00000000">
            <w:pPr>
              <w:jc w:val="center"/>
              <w:rPr>
                <w:rFonts w:ascii="Times New Roman" w:hAnsi="Times New Roman" w:cs="Times New Roman"/>
                <w:color w:val="000000" w:themeColor="text1"/>
                <w:sz w:val="18"/>
                <w:szCs w:val="18"/>
                <w:rPrChange w:id="20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03" w:author="sun shuting" w:date="2022-11-13T01:38:00Z">
                  <w:rPr>
                    <w:rFonts w:cs="Times New Roman"/>
                    <w:color w:val="000000" w:themeColor="text1"/>
                    <w:sz w:val="18"/>
                    <w:szCs w:val="18"/>
                  </w:rPr>
                </w:rPrChange>
              </w:rPr>
              <w:t>34</w:t>
            </w:r>
          </w:p>
        </w:tc>
        <w:tc>
          <w:tcPr>
            <w:tcW w:w="523" w:type="pct"/>
            <w:vAlign w:val="center"/>
          </w:tcPr>
          <w:p w14:paraId="7914343C" w14:textId="77777777" w:rsidR="00264165" w:rsidRPr="00400885" w:rsidRDefault="00000000">
            <w:pPr>
              <w:jc w:val="center"/>
              <w:rPr>
                <w:rFonts w:ascii="Times New Roman" w:hAnsi="Times New Roman" w:cs="Times New Roman"/>
                <w:color w:val="000000" w:themeColor="text1"/>
                <w:sz w:val="18"/>
                <w:szCs w:val="18"/>
                <w:rPrChange w:id="20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05" w:author="sun shuting" w:date="2022-11-13T01:38:00Z">
                  <w:rPr>
                    <w:rFonts w:cs="Times New Roman"/>
                    <w:color w:val="000000" w:themeColor="text1"/>
                    <w:sz w:val="18"/>
                    <w:szCs w:val="18"/>
                  </w:rPr>
                </w:rPrChange>
              </w:rPr>
              <w:t>12</w:t>
            </w:r>
          </w:p>
        </w:tc>
        <w:tc>
          <w:tcPr>
            <w:tcW w:w="1921" w:type="pct"/>
            <w:vAlign w:val="center"/>
          </w:tcPr>
          <w:p w14:paraId="1724D0D8" w14:textId="77777777" w:rsidR="00264165" w:rsidRPr="00400885" w:rsidRDefault="00000000">
            <w:pPr>
              <w:ind w:firstLineChars="400" w:firstLine="720"/>
              <w:jc w:val="center"/>
              <w:rPr>
                <w:rFonts w:ascii="Times New Roman" w:hAnsi="Times New Roman" w:cs="Times New Roman"/>
                <w:color w:val="000000" w:themeColor="text1"/>
                <w:sz w:val="18"/>
                <w:szCs w:val="18"/>
                <w:rPrChange w:id="20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07" w:author="sun shuting" w:date="2022-11-13T01:38:00Z">
                  <w:rPr>
                    <w:rFonts w:cs="Times New Roman"/>
                    <w:color w:val="000000" w:themeColor="text1"/>
                    <w:sz w:val="18"/>
                    <w:szCs w:val="18"/>
                  </w:rPr>
                </w:rPrChange>
              </w:rPr>
              <w:t>Left Anterior Cingulum</w:t>
            </w:r>
          </w:p>
        </w:tc>
      </w:tr>
      <w:tr w:rsidR="00264165" w14:paraId="08BF3662" w14:textId="77777777">
        <w:trPr>
          <w:trHeight w:val="20"/>
          <w:jc w:val="center"/>
        </w:trPr>
        <w:tc>
          <w:tcPr>
            <w:tcW w:w="928" w:type="pct"/>
            <w:vAlign w:val="center"/>
          </w:tcPr>
          <w:p w14:paraId="35AD05A7" w14:textId="77777777" w:rsidR="00264165" w:rsidRPr="00400885" w:rsidRDefault="00000000">
            <w:pPr>
              <w:ind w:firstLine="360"/>
              <w:jc w:val="center"/>
              <w:rPr>
                <w:rFonts w:ascii="Times New Roman" w:hAnsi="Times New Roman" w:cs="Times New Roman"/>
                <w:color w:val="000000" w:themeColor="text1"/>
                <w:sz w:val="18"/>
                <w:szCs w:val="18"/>
                <w:rPrChange w:id="20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09" w:author="sun shuting" w:date="2022-11-13T01:38:00Z">
                  <w:rPr>
                    <w:rFonts w:cs="Times New Roman"/>
                    <w:color w:val="000000" w:themeColor="text1"/>
                    <w:sz w:val="18"/>
                    <w:szCs w:val="18"/>
                  </w:rPr>
                </w:rPrChange>
              </w:rPr>
              <w:lastRenderedPageBreak/>
              <w:t>2</w:t>
            </w:r>
          </w:p>
        </w:tc>
        <w:tc>
          <w:tcPr>
            <w:tcW w:w="672" w:type="pct"/>
            <w:vAlign w:val="center"/>
          </w:tcPr>
          <w:p w14:paraId="49BEBB19" w14:textId="77777777" w:rsidR="00264165" w:rsidRPr="00400885" w:rsidRDefault="00000000">
            <w:pPr>
              <w:ind w:firstLineChars="100" w:firstLine="180"/>
              <w:jc w:val="center"/>
              <w:rPr>
                <w:rFonts w:ascii="Times New Roman" w:hAnsi="Times New Roman" w:cs="Times New Roman"/>
                <w:color w:val="000000" w:themeColor="text1"/>
                <w:sz w:val="18"/>
                <w:szCs w:val="18"/>
                <w:rPrChange w:id="21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11" w:author="sun shuting" w:date="2022-11-13T01:38:00Z">
                  <w:rPr>
                    <w:rFonts w:cs="Times New Roman"/>
                    <w:color w:val="000000" w:themeColor="text1"/>
                    <w:sz w:val="18"/>
                    <w:szCs w:val="18"/>
                  </w:rPr>
                </w:rPrChange>
              </w:rPr>
              <w:t>97</w:t>
            </w:r>
          </w:p>
        </w:tc>
        <w:tc>
          <w:tcPr>
            <w:tcW w:w="478" w:type="pct"/>
            <w:vAlign w:val="center"/>
          </w:tcPr>
          <w:p w14:paraId="351C8958" w14:textId="77777777" w:rsidR="00264165" w:rsidRPr="00400885" w:rsidRDefault="00000000">
            <w:pPr>
              <w:jc w:val="center"/>
              <w:rPr>
                <w:rFonts w:ascii="Times New Roman" w:hAnsi="Times New Roman" w:cs="Times New Roman"/>
                <w:color w:val="000000" w:themeColor="text1"/>
                <w:sz w:val="18"/>
                <w:szCs w:val="18"/>
                <w:rPrChange w:id="21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13" w:author="sun shuting" w:date="2022-11-13T01:38:00Z">
                  <w:rPr>
                    <w:rFonts w:cs="Times New Roman"/>
                    <w:color w:val="000000" w:themeColor="text1"/>
                    <w:sz w:val="18"/>
                    <w:szCs w:val="18"/>
                  </w:rPr>
                </w:rPrChange>
              </w:rPr>
              <w:t>-60</w:t>
            </w:r>
          </w:p>
        </w:tc>
        <w:tc>
          <w:tcPr>
            <w:tcW w:w="478" w:type="pct"/>
            <w:vAlign w:val="center"/>
          </w:tcPr>
          <w:p w14:paraId="22CDD7F3" w14:textId="77777777" w:rsidR="00264165" w:rsidRPr="00400885" w:rsidRDefault="00000000">
            <w:pPr>
              <w:jc w:val="center"/>
              <w:rPr>
                <w:rFonts w:ascii="Times New Roman" w:hAnsi="Times New Roman" w:cs="Times New Roman"/>
                <w:color w:val="000000" w:themeColor="text1"/>
                <w:sz w:val="18"/>
                <w:szCs w:val="18"/>
                <w:rPrChange w:id="21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15" w:author="sun shuting" w:date="2022-11-13T01:38:00Z">
                  <w:rPr>
                    <w:rFonts w:cs="Times New Roman"/>
                    <w:color w:val="000000" w:themeColor="text1"/>
                    <w:sz w:val="18"/>
                    <w:szCs w:val="18"/>
                  </w:rPr>
                </w:rPrChange>
              </w:rPr>
              <w:t>-46</w:t>
            </w:r>
          </w:p>
        </w:tc>
        <w:tc>
          <w:tcPr>
            <w:tcW w:w="523" w:type="pct"/>
            <w:vAlign w:val="center"/>
          </w:tcPr>
          <w:p w14:paraId="4DE25D18" w14:textId="77777777" w:rsidR="00264165" w:rsidRPr="00400885" w:rsidRDefault="00000000">
            <w:pPr>
              <w:jc w:val="center"/>
              <w:rPr>
                <w:rFonts w:ascii="Times New Roman" w:hAnsi="Times New Roman" w:cs="Times New Roman"/>
                <w:color w:val="000000" w:themeColor="text1"/>
                <w:sz w:val="18"/>
                <w:szCs w:val="18"/>
                <w:rPrChange w:id="21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17" w:author="sun shuting" w:date="2022-11-13T01:38:00Z">
                  <w:rPr>
                    <w:rFonts w:cs="Times New Roman"/>
                    <w:color w:val="000000" w:themeColor="text1"/>
                    <w:sz w:val="18"/>
                    <w:szCs w:val="18"/>
                  </w:rPr>
                </w:rPrChange>
              </w:rPr>
              <w:t>16</w:t>
            </w:r>
          </w:p>
        </w:tc>
        <w:tc>
          <w:tcPr>
            <w:tcW w:w="1921" w:type="pct"/>
            <w:vAlign w:val="center"/>
          </w:tcPr>
          <w:p w14:paraId="001A3711" w14:textId="77777777" w:rsidR="00264165" w:rsidRPr="00400885" w:rsidRDefault="00000000">
            <w:pPr>
              <w:ind w:firstLineChars="571" w:firstLine="1028"/>
              <w:jc w:val="center"/>
              <w:rPr>
                <w:rFonts w:ascii="Times New Roman" w:hAnsi="Times New Roman" w:cs="Times New Roman"/>
                <w:color w:val="000000" w:themeColor="text1"/>
                <w:sz w:val="18"/>
                <w:szCs w:val="18"/>
                <w:rPrChange w:id="21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19" w:author="sun shuting" w:date="2022-11-13T01:38:00Z">
                  <w:rPr>
                    <w:rFonts w:cs="Times New Roman"/>
                    <w:color w:val="000000" w:themeColor="text1"/>
                    <w:sz w:val="18"/>
                    <w:szCs w:val="18"/>
                  </w:rPr>
                </w:rPrChange>
              </w:rPr>
              <w:t>Left Supramarginal Gyrus, posterior division</w:t>
            </w:r>
          </w:p>
        </w:tc>
      </w:tr>
      <w:tr w:rsidR="00264165" w14:paraId="338F5DFB" w14:textId="77777777">
        <w:trPr>
          <w:trHeight w:val="20"/>
          <w:jc w:val="center"/>
        </w:trPr>
        <w:tc>
          <w:tcPr>
            <w:tcW w:w="928" w:type="pct"/>
            <w:vAlign w:val="center"/>
          </w:tcPr>
          <w:p w14:paraId="2A9611B7" w14:textId="77777777" w:rsidR="00264165" w:rsidRPr="00400885" w:rsidRDefault="00000000">
            <w:pPr>
              <w:ind w:firstLine="360"/>
              <w:jc w:val="center"/>
              <w:rPr>
                <w:rFonts w:ascii="Times New Roman" w:hAnsi="Times New Roman" w:cs="Times New Roman"/>
                <w:color w:val="000000" w:themeColor="text1"/>
                <w:sz w:val="18"/>
                <w:szCs w:val="18"/>
                <w:rPrChange w:id="22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21" w:author="sun shuting" w:date="2022-11-13T01:38:00Z">
                  <w:rPr>
                    <w:rFonts w:cs="Times New Roman"/>
                    <w:color w:val="000000" w:themeColor="text1"/>
                    <w:sz w:val="18"/>
                    <w:szCs w:val="18"/>
                  </w:rPr>
                </w:rPrChange>
              </w:rPr>
              <w:t>3</w:t>
            </w:r>
          </w:p>
        </w:tc>
        <w:tc>
          <w:tcPr>
            <w:tcW w:w="672" w:type="pct"/>
            <w:vAlign w:val="center"/>
          </w:tcPr>
          <w:p w14:paraId="5A325F9A" w14:textId="77777777" w:rsidR="00264165" w:rsidRPr="00400885" w:rsidRDefault="00000000">
            <w:pPr>
              <w:ind w:firstLineChars="111" w:firstLine="200"/>
              <w:jc w:val="center"/>
              <w:rPr>
                <w:rFonts w:ascii="Times New Roman" w:hAnsi="Times New Roman" w:cs="Times New Roman"/>
                <w:color w:val="000000" w:themeColor="text1"/>
                <w:sz w:val="18"/>
                <w:szCs w:val="18"/>
                <w:rPrChange w:id="22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23" w:author="sun shuting" w:date="2022-11-13T01:38:00Z">
                  <w:rPr>
                    <w:rFonts w:cs="Times New Roman"/>
                    <w:color w:val="000000" w:themeColor="text1"/>
                    <w:sz w:val="18"/>
                    <w:szCs w:val="18"/>
                  </w:rPr>
                </w:rPrChange>
              </w:rPr>
              <w:t>66</w:t>
            </w:r>
          </w:p>
        </w:tc>
        <w:tc>
          <w:tcPr>
            <w:tcW w:w="478" w:type="pct"/>
            <w:vAlign w:val="center"/>
          </w:tcPr>
          <w:p w14:paraId="598A887F" w14:textId="77777777" w:rsidR="00264165" w:rsidRPr="00400885" w:rsidRDefault="00000000">
            <w:pPr>
              <w:jc w:val="center"/>
              <w:rPr>
                <w:rFonts w:ascii="Times New Roman" w:hAnsi="Times New Roman" w:cs="Times New Roman"/>
                <w:color w:val="000000" w:themeColor="text1"/>
                <w:sz w:val="18"/>
                <w:szCs w:val="18"/>
                <w:rPrChange w:id="22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25" w:author="sun shuting" w:date="2022-11-13T01:38:00Z">
                  <w:rPr>
                    <w:rFonts w:cs="Times New Roman"/>
                    <w:color w:val="000000" w:themeColor="text1"/>
                    <w:sz w:val="18"/>
                    <w:szCs w:val="18"/>
                  </w:rPr>
                </w:rPrChange>
              </w:rPr>
              <w:t>-22</w:t>
            </w:r>
          </w:p>
        </w:tc>
        <w:tc>
          <w:tcPr>
            <w:tcW w:w="478" w:type="pct"/>
            <w:vAlign w:val="center"/>
          </w:tcPr>
          <w:p w14:paraId="32A367B9" w14:textId="77777777" w:rsidR="00264165" w:rsidRPr="00400885" w:rsidRDefault="00000000">
            <w:pPr>
              <w:jc w:val="center"/>
              <w:rPr>
                <w:rFonts w:ascii="Times New Roman" w:hAnsi="Times New Roman" w:cs="Times New Roman"/>
                <w:color w:val="000000" w:themeColor="text1"/>
                <w:sz w:val="18"/>
                <w:szCs w:val="18"/>
                <w:rPrChange w:id="22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27" w:author="sun shuting" w:date="2022-11-13T01:38:00Z">
                  <w:rPr>
                    <w:rFonts w:cs="Times New Roman"/>
                    <w:color w:val="000000" w:themeColor="text1"/>
                    <w:sz w:val="18"/>
                    <w:szCs w:val="18"/>
                  </w:rPr>
                </w:rPrChange>
              </w:rPr>
              <w:t>40</w:t>
            </w:r>
          </w:p>
        </w:tc>
        <w:tc>
          <w:tcPr>
            <w:tcW w:w="523" w:type="pct"/>
            <w:vAlign w:val="center"/>
          </w:tcPr>
          <w:p w14:paraId="41CEFA26" w14:textId="77777777" w:rsidR="00264165" w:rsidRPr="00400885" w:rsidRDefault="00000000">
            <w:pPr>
              <w:jc w:val="center"/>
              <w:rPr>
                <w:rFonts w:ascii="Times New Roman" w:hAnsi="Times New Roman" w:cs="Times New Roman"/>
                <w:color w:val="000000" w:themeColor="text1"/>
                <w:sz w:val="18"/>
                <w:szCs w:val="18"/>
                <w:rPrChange w:id="22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29" w:author="sun shuting" w:date="2022-11-13T01:38:00Z">
                  <w:rPr>
                    <w:rFonts w:cs="Times New Roman"/>
                    <w:color w:val="000000" w:themeColor="text1"/>
                    <w:sz w:val="18"/>
                    <w:szCs w:val="18"/>
                  </w:rPr>
                </w:rPrChange>
              </w:rPr>
              <w:t>36</w:t>
            </w:r>
          </w:p>
        </w:tc>
        <w:tc>
          <w:tcPr>
            <w:tcW w:w="1921" w:type="pct"/>
            <w:vAlign w:val="center"/>
          </w:tcPr>
          <w:p w14:paraId="3C5F6AC2" w14:textId="77777777" w:rsidR="00264165" w:rsidRPr="00400885" w:rsidRDefault="00000000">
            <w:pPr>
              <w:ind w:firstLineChars="200" w:firstLine="360"/>
              <w:jc w:val="center"/>
              <w:rPr>
                <w:rFonts w:ascii="Times New Roman" w:hAnsi="Times New Roman" w:cs="Times New Roman"/>
                <w:color w:val="000000" w:themeColor="text1"/>
                <w:sz w:val="18"/>
                <w:szCs w:val="18"/>
                <w:rPrChange w:id="23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31" w:author="sun shuting" w:date="2022-11-13T01:38:00Z">
                  <w:rPr>
                    <w:rFonts w:cs="Times New Roman"/>
                    <w:color w:val="000000" w:themeColor="text1"/>
                    <w:sz w:val="18"/>
                    <w:szCs w:val="18"/>
                  </w:rPr>
                </w:rPrChange>
              </w:rPr>
              <w:t>Left Frontal Pole</w:t>
            </w:r>
          </w:p>
        </w:tc>
      </w:tr>
      <w:tr w:rsidR="00264165" w14:paraId="53788F63" w14:textId="77777777">
        <w:trPr>
          <w:trHeight w:val="20"/>
          <w:jc w:val="center"/>
        </w:trPr>
        <w:tc>
          <w:tcPr>
            <w:tcW w:w="2556" w:type="pct"/>
            <w:gridSpan w:val="4"/>
            <w:vAlign w:val="center"/>
          </w:tcPr>
          <w:p w14:paraId="1E15474B" w14:textId="77777777" w:rsidR="00264165" w:rsidRPr="00400885" w:rsidRDefault="00000000">
            <w:pPr>
              <w:jc w:val="center"/>
              <w:rPr>
                <w:rFonts w:ascii="Times New Roman" w:hAnsi="Times New Roman" w:cs="Times New Roman"/>
                <w:color w:val="000000" w:themeColor="text1"/>
                <w:sz w:val="18"/>
                <w:szCs w:val="18"/>
                <w:rPrChange w:id="23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33" w:author="sun shuting" w:date="2022-11-13T01:38:00Z">
                  <w:rPr>
                    <w:rFonts w:cs="Times New Roman"/>
                    <w:color w:val="000000" w:themeColor="text1"/>
                    <w:sz w:val="18"/>
                    <w:szCs w:val="18"/>
                  </w:rPr>
                </w:rPrChange>
              </w:rPr>
              <w:t>(Self - non-Person) &gt; (Self - Celebrity)</w:t>
            </w:r>
          </w:p>
        </w:tc>
        <w:tc>
          <w:tcPr>
            <w:tcW w:w="523" w:type="pct"/>
            <w:vAlign w:val="center"/>
          </w:tcPr>
          <w:p w14:paraId="315CCB4F" w14:textId="77777777" w:rsidR="00264165" w:rsidRPr="00400885" w:rsidRDefault="00264165">
            <w:pPr>
              <w:jc w:val="center"/>
              <w:rPr>
                <w:rFonts w:ascii="Times New Roman" w:hAnsi="Times New Roman" w:cs="Times New Roman"/>
                <w:color w:val="000000" w:themeColor="text1"/>
                <w:sz w:val="18"/>
                <w:szCs w:val="18"/>
                <w:rPrChange w:id="234" w:author="sun shuting" w:date="2022-11-13T01:38:00Z">
                  <w:rPr>
                    <w:rFonts w:cs="Times New Roman"/>
                    <w:color w:val="000000" w:themeColor="text1"/>
                    <w:sz w:val="18"/>
                    <w:szCs w:val="18"/>
                  </w:rPr>
                </w:rPrChange>
              </w:rPr>
            </w:pPr>
          </w:p>
        </w:tc>
        <w:tc>
          <w:tcPr>
            <w:tcW w:w="1921" w:type="pct"/>
            <w:vAlign w:val="center"/>
          </w:tcPr>
          <w:p w14:paraId="4FF05EFA" w14:textId="77777777" w:rsidR="00264165" w:rsidRPr="00400885" w:rsidRDefault="00264165">
            <w:pPr>
              <w:ind w:firstLine="360"/>
              <w:jc w:val="center"/>
              <w:rPr>
                <w:rFonts w:ascii="Times New Roman" w:hAnsi="Times New Roman" w:cs="Times New Roman"/>
                <w:color w:val="000000" w:themeColor="text1"/>
                <w:sz w:val="18"/>
                <w:szCs w:val="18"/>
                <w:rPrChange w:id="235" w:author="sun shuting" w:date="2022-11-13T01:38:00Z">
                  <w:rPr>
                    <w:rFonts w:cs="Times New Roman"/>
                    <w:color w:val="000000" w:themeColor="text1"/>
                    <w:sz w:val="18"/>
                    <w:szCs w:val="18"/>
                  </w:rPr>
                </w:rPrChange>
              </w:rPr>
            </w:pPr>
          </w:p>
        </w:tc>
      </w:tr>
      <w:tr w:rsidR="00264165" w14:paraId="0724F8F9" w14:textId="77777777">
        <w:trPr>
          <w:trHeight w:val="20"/>
          <w:jc w:val="center"/>
        </w:trPr>
        <w:tc>
          <w:tcPr>
            <w:tcW w:w="928" w:type="pct"/>
            <w:vAlign w:val="center"/>
          </w:tcPr>
          <w:p w14:paraId="53219863" w14:textId="77777777" w:rsidR="00264165" w:rsidRPr="00400885" w:rsidRDefault="00000000">
            <w:pPr>
              <w:ind w:firstLine="360"/>
              <w:jc w:val="center"/>
              <w:rPr>
                <w:rFonts w:ascii="Times New Roman" w:hAnsi="Times New Roman" w:cs="Times New Roman"/>
                <w:color w:val="000000" w:themeColor="text1"/>
                <w:sz w:val="18"/>
                <w:szCs w:val="18"/>
                <w:rPrChange w:id="23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37" w:author="sun shuting" w:date="2022-11-13T01:38:00Z">
                  <w:rPr>
                    <w:rFonts w:cs="Times New Roman"/>
                    <w:color w:val="000000" w:themeColor="text1"/>
                    <w:sz w:val="18"/>
                    <w:szCs w:val="18"/>
                  </w:rPr>
                </w:rPrChange>
              </w:rPr>
              <w:t>1</w:t>
            </w:r>
          </w:p>
        </w:tc>
        <w:tc>
          <w:tcPr>
            <w:tcW w:w="672" w:type="pct"/>
            <w:vAlign w:val="center"/>
          </w:tcPr>
          <w:p w14:paraId="4ADFFC7C" w14:textId="77777777" w:rsidR="00264165" w:rsidRPr="00400885" w:rsidRDefault="00000000">
            <w:pPr>
              <w:jc w:val="center"/>
              <w:rPr>
                <w:rFonts w:ascii="Times New Roman" w:hAnsi="Times New Roman" w:cs="Times New Roman"/>
                <w:color w:val="000000" w:themeColor="text1"/>
                <w:sz w:val="18"/>
                <w:szCs w:val="18"/>
                <w:rPrChange w:id="23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39" w:author="sun shuting" w:date="2022-11-13T01:38:00Z">
                  <w:rPr>
                    <w:rFonts w:cs="Times New Roman"/>
                    <w:color w:val="000000" w:themeColor="text1"/>
                    <w:sz w:val="18"/>
                    <w:szCs w:val="18"/>
                  </w:rPr>
                </w:rPrChange>
              </w:rPr>
              <w:t>437</w:t>
            </w:r>
          </w:p>
        </w:tc>
        <w:tc>
          <w:tcPr>
            <w:tcW w:w="478" w:type="pct"/>
            <w:vAlign w:val="center"/>
          </w:tcPr>
          <w:p w14:paraId="0DE5F7D1" w14:textId="77777777" w:rsidR="00264165" w:rsidRPr="00400885" w:rsidRDefault="00000000">
            <w:pPr>
              <w:jc w:val="center"/>
              <w:rPr>
                <w:rFonts w:ascii="Times New Roman" w:hAnsi="Times New Roman" w:cs="Times New Roman"/>
                <w:color w:val="000000" w:themeColor="text1"/>
                <w:sz w:val="18"/>
                <w:szCs w:val="18"/>
                <w:rPrChange w:id="24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41" w:author="sun shuting" w:date="2022-11-13T01:38:00Z">
                  <w:rPr>
                    <w:rFonts w:cs="Times New Roman"/>
                    <w:color w:val="000000" w:themeColor="text1"/>
                    <w:sz w:val="18"/>
                    <w:szCs w:val="18"/>
                  </w:rPr>
                </w:rPrChange>
              </w:rPr>
              <w:t>-6</w:t>
            </w:r>
          </w:p>
        </w:tc>
        <w:tc>
          <w:tcPr>
            <w:tcW w:w="478" w:type="pct"/>
            <w:vAlign w:val="center"/>
          </w:tcPr>
          <w:p w14:paraId="4A60CD70" w14:textId="77777777" w:rsidR="00264165" w:rsidRPr="00400885" w:rsidRDefault="00000000">
            <w:pPr>
              <w:jc w:val="center"/>
              <w:rPr>
                <w:rFonts w:ascii="Times New Roman" w:hAnsi="Times New Roman" w:cs="Times New Roman"/>
                <w:color w:val="000000" w:themeColor="text1"/>
                <w:sz w:val="18"/>
                <w:szCs w:val="18"/>
                <w:rPrChange w:id="24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43" w:author="sun shuting" w:date="2022-11-13T01:38:00Z">
                  <w:rPr>
                    <w:rFonts w:cs="Times New Roman"/>
                    <w:color w:val="000000" w:themeColor="text1"/>
                    <w:sz w:val="18"/>
                    <w:szCs w:val="18"/>
                  </w:rPr>
                </w:rPrChange>
              </w:rPr>
              <w:t>-52</w:t>
            </w:r>
          </w:p>
        </w:tc>
        <w:tc>
          <w:tcPr>
            <w:tcW w:w="523" w:type="pct"/>
            <w:vAlign w:val="center"/>
          </w:tcPr>
          <w:p w14:paraId="7EB62A95" w14:textId="77777777" w:rsidR="00264165" w:rsidRPr="00400885" w:rsidRDefault="00000000">
            <w:pPr>
              <w:jc w:val="center"/>
              <w:rPr>
                <w:rFonts w:ascii="Times New Roman" w:hAnsi="Times New Roman" w:cs="Times New Roman"/>
                <w:color w:val="000000" w:themeColor="text1"/>
                <w:sz w:val="18"/>
                <w:szCs w:val="18"/>
                <w:rPrChange w:id="24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45" w:author="sun shuting" w:date="2022-11-13T01:38:00Z">
                  <w:rPr>
                    <w:rFonts w:cs="Times New Roman"/>
                    <w:color w:val="000000" w:themeColor="text1"/>
                    <w:sz w:val="18"/>
                    <w:szCs w:val="18"/>
                  </w:rPr>
                </w:rPrChange>
              </w:rPr>
              <w:t>28</w:t>
            </w:r>
          </w:p>
        </w:tc>
        <w:tc>
          <w:tcPr>
            <w:tcW w:w="1921" w:type="pct"/>
            <w:vAlign w:val="center"/>
          </w:tcPr>
          <w:p w14:paraId="2D8CA1B9" w14:textId="77777777" w:rsidR="00264165" w:rsidRPr="00400885" w:rsidRDefault="00000000">
            <w:pPr>
              <w:jc w:val="center"/>
              <w:rPr>
                <w:rFonts w:ascii="Times New Roman" w:hAnsi="Times New Roman" w:cs="Times New Roman"/>
                <w:color w:val="000000" w:themeColor="text1"/>
                <w:sz w:val="18"/>
                <w:szCs w:val="18"/>
                <w:rPrChange w:id="24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47" w:author="sun shuting" w:date="2022-11-13T01:38:00Z">
                  <w:rPr>
                    <w:rFonts w:cs="Times New Roman"/>
                    <w:color w:val="000000" w:themeColor="text1"/>
                    <w:sz w:val="18"/>
                    <w:szCs w:val="18"/>
                  </w:rPr>
                </w:rPrChange>
              </w:rPr>
              <w:t>Left Cingulate Gyrus, posterior division</w:t>
            </w:r>
          </w:p>
        </w:tc>
      </w:tr>
      <w:tr w:rsidR="00264165" w14:paraId="03122614" w14:textId="77777777">
        <w:trPr>
          <w:trHeight w:val="20"/>
          <w:jc w:val="center"/>
        </w:trPr>
        <w:tc>
          <w:tcPr>
            <w:tcW w:w="928" w:type="pct"/>
            <w:vAlign w:val="center"/>
          </w:tcPr>
          <w:p w14:paraId="307015DD" w14:textId="77777777" w:rsidR="00264165" w:rsidRPr="00400885" w:rsidRDefault="00000000">
            <w:pPr>
              <w:ind w:firstLine="360"/>
              <w:jc w:val="center"/>
              <w:rPr>
                <w:rFonts w:ascii="Times New Roman" w:hAnsi="Times New Roman" w:cs="Times New Roman"/>
                <w:color w:val="000000" w:themeColor="text1"/>
                <w:sz w:val="18"/>
                <w:szCs w:val="18"/>
                <w:rPrChange w:id="24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49" w:author="sun shuting" w:date="2022-11-13T01:38:00Z">
                  <w:rPr>
                    <w:rFonts w:cs="Times New Roman"/>
                    <w:color w:val="000000" w:themeColor="text1"/>
                    <w:sz w:val="18"/>
                    <w:szCs w:val="18"/>
                  </w:rPr>
                </w:rPrChange>
              </w:rPr>
              <w:t>2</w:t>
            </w:r>
          </w:p>
        </w:tc>
        <w:tc>
          <w:tcPr>
            <w:tcW w:w="672" w:type="pct"/>
            <w:vAlign w:val="center"/>
          </w:tcPr>
          <w:p w14:paraId="57039BF8" w14:textId="77777777" w:rsidR="00264165" w:rsidRPr="00400885" w:rsidRDefault="00000000">
            <w:pPr>
              <w:jc w:val="center"/>
              <w:rPr>
                <w:rFonts w:ascii="Times New Roman" w:hAnsi="Times New Roman" w:cs="Times New Roman"/>
                <w:color w:val="000000" w:themeColor="text1"/>
                <w:sz w:val="18"/>
                <w:szCs w:val="18"/>
                <w:rPrChange w:id="25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51" w:author="sun shuting" w:date="2022-11-13T01:38:00Z">
                  <w:rPr>
                    <w:rFonts w:cs="Times New Roman"/>
                    <w:color w:val="000000" w:themeColor="text1"/>
                    <w:sz w:val="18"/>
                    <w:szCs w:val="18"/>
                  </w:rPr>
                </w:rPrChange>
              </w:rPr>
              <w:t>374</w:t>
            </w:r>
          </w:p>
        </w:tc>
        <w:tc>
          <w:tcPr>
            <w:tcW w:w="478" w:type="pct"/>
            <w:vAlign w:val="center"/>
          </w:tcPr>
          <w:p w14:paraId="40836D62" w14:textId="77777777" w:rsidR="00264165" w:rsidRPr="00400885" w:rsidRDefault="00000000">
            <w:pPr>
              <w:jc w:val="center"/>
              <w:rPr>
                <w:rFonts w:ascii="Times New Roman" w:hAnsi="Times New Roman" w:cs="Times New Roman"/>
                <w:color w:val="000000" w:themeColor="text1"/>
                <w:sz w:val="18"/>
                <w:szCs w:val="18"/>
                <w:rPrChange w:id="25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53" w:author="sun shuting" w:date="2022-11-13T01:38:00Z">
                  <w:rPr>
                    <w:rFonts w:cs="Times New Roman"/>
                    <w:color w:val="000000" w:themeColor="text1"/>
                    <w:sz w:val="18"/>
                    <w:szCs w:val="18"/>
                  </w:rPr>
                </w:rPrChange>
              </w:rPr>
              <w:t>-46</w:t>
            </w:r>
          </w:p>
        </w:tc>
        <w:tc>
          <w:tcPr>
            <w:tcW w:w="478" w:type="pct"/>
            <w:vAlign w:val="center"/>
          </w:tcPr>
          <w:p w14:paraId="0D081ED9" w14:textId="77777777" w:rsidR="00264165" w:rsidRPr="00400885" w:rsidRDefault="00000000">
            <w:pPr>
              <w:jc w:val="center"/>
              <w:rPr>
                <w:rFonts w:ascii="Times New Roman" w:hAnsi="Times New Roman" w:cs="Times New Roman"/>
                <w:color w:val="000000" w:themeColor="text1"/>
                <w:sz w:val="18"/>
                <w:szCs w:val="18"/>
                <w:rPrChange w:id="25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55" w:author="sun shuting" w:date="2022-11-13T01:38:00Z">
                  <w:rPr>
                    <w:rFonts w:cs="Times New Roman"/>
                    <w:color w:val="000000" w:themeColor="text1"/>
                    <w:sz w:val="18"/>
                    <w:szCs w:val="18"/>
                  </w:rPr>
                </w:rPrChange>
              </w:rPr>
              <w:t>24</w:t>
            </w:r>
          </w:p>
        </w:tc>
        <w:tc>
          <w:tcPr>
            <w:tcW w:w="523" w:type="pct"/>
            <w:vAlign w:val="center"/>
          </w:tcPr>
          <w:p w14:paraId="0B9420EF" w14:textId="77777777" w:rsidR="00264165" w:rsidRPr="00400885" w:rsidRDefault="00000000">
            <w:pPr>
              <w:jc w:val="center"/>
              <w:rPr>
                <w:rFonts w:ascii="Times New Roman" w:hAnsi="Times New Roman" w:cs="Times New Roman"/>
                <w:color w:val="000000" w:themeColor="text1"/>
                <w:sz w:val="18"/>
                <w:szCs w:val="18"/>
                <w:rPrChange w:id="25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57" w:author="sun shuting" w:date="2022-11-13T01:38:00Z">
                  <w:rPr>
                    <w:rFonts w:cs="Times New Roman"/>
                    <w:color w:val="000000" w:themeColor="text1"/>
                    <w:sz w:val="18"/>
                    <w:szCs w:val="18"/>
                  </w:rPr>
                </w:rPrChange>
              </w:rPr>
              <w:t>-18</w:t>
            </w:r>
          </w:p>
        </w:tc>
        <w:tc>
          <w:tcPr>
            <w:tcW w:w="1921" w:type="pct"/>
            <w:vAlign w:val="center"/>
          </w:tcPr>
          <w:p w14:paraId="4CC029D8" w14:textId="77777777" w:rsidR="00264165" w:rsidRPr="00400885" w:rsidRDefault="00000000">
            <w:pPr>
              <w:ind w:firstLine="360"/>
              <w:jc w:val="center"/>
              <w:rPr>
                <w:rFonts w:ascii="Times New Roman" w:hAnsi="Times New Roman" w:cs="Times New Roman"/>
                <w:color w:val="000000" w:themeColor="text1"/>
                <w:sz w:val="18"/>
                <w:szCs w:val="18"/>
                <w:rPrChange w:id="25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59" w:author="sun shuting" w:date="2022-11-13T01:38:00Z">
                  <w:rPr>
                    <w:rFonts w:cs="Times New Roman"/>
                    <w:color w:val="000000" w:themeColor="text1"/>
                    <w:sz w:val="18"/>
                    <w:szCs w:val="18"/>
                  </w:rPr>
                </w:rPrChange>
              </w:rPr>
              <w:t>Left Temporal Pole</w:t>
            </w:r>
          </w:p>
        </w:tc>
      </w:tr>
      <w:tr w:rsidR="00264165" w14:paraId="4104442C" w14:textId="77777777">
        <w:trPr>
          <w:trHeight w:val="20"/>
          <w:jc w:val="center"/>
        </w:trPr>
        <w:tc>
          <w:tcPr>
            <w:tcW w:w="928" w:type="pct"/>
            <w:vAlign w:val="center"/>
          </w:tcPr>
          <w:p w14:paraId="6A4B823D" w14:textId="77777777" w:rsidR="00264165" w:rsidRPr="00400885" w:rsidRDefault="00000000">
            <w:pPr>
              <w:ind w:firstLine="360"/>
              <w:jc w:val="center"/>
              <w:rPr>
                <w:rFonts w:ascii="Times New Roman" w:hAnsi="Times New Roman" w:cs="Times New Roman"/>
                <w:color w:val="000000" w:themeColor="text1"/>
                <w:sz w:val="18"/>
                <w:szCs w:val="18"/>
                <w:rPrChange w:id="26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61" w:author="sun shuting" w:date="2022-11-13T01:38:00Z">
                  <w:rPr>
                    <w:rFonts w:cs="Times New Roman"/>
                    <w:color w:val="000000" w:themeColor="text1"/>
                    <w:sz w:val="18"/>
                    <w:szCs w:val="18"/>
                  </w:rPr>
                </w:rPrChange>
              </w:rPr>
              <w:t>3</w:t>
            </w:r>
          </w:p>
        </w:tc>
        <w:tc>
          <w:tcPr>
            <w:tcW w:w="672" w:type="pct"/>
            <w:vAlign w:val="center"/>
          </w:tcPr>
          <w:p w14:paraId="6DD0481C" w14:textId="77777777" w:rsidR="00264165" w:rsidRPr="00400885" w:rsidRDefault="00000000">
            <w:pPr>
              <w:jc w:val="center"/>
              <w:rPr>
                <w:rFonts w:ascii="Times New Roman" w:hAnsi="Times New Roman" w:cs="Times New Roman"/>
                <w:color w:val="000000" w:themeColor="text1"/>
                <w:sz w:val="18"/>
                <w:szCs w:val="18"/>
                <w:rPrChange w:id="26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63" w:author="sun shuting" w:date="2022-11-13T01:38:00Z">
                  <w:rPr>
                    <w:rFonts w:cs="Times New Roman"/>
                    <w:color w:val="000000" w:themeColor="text1"/>
                    <w:sz w:val="18"/>
                    <w:szCs w:val="18"/>
                  </w:rPr>
                </w:rPrChange>
              </w:rPr>
              <w:t>350</w:t>
            </w:r>
          </w:p>
        </w:tc>
        <w:tc>
          <w:tcPr>
            <w:tcW w:w="478" w:type="pct"/>
            <w:vAlign w:val="center"/>
          </w:tcPr>
          <w:p w14:paraId="6A6B44DE" w14:textId="77777777" w:rsidR="00264165" w:rsidRPr="00400885" w:rsidRDefault="00000000">
            <w:pPr>
              <w:jc w:val="center"/>
              <w:rPr>
                <w:rFonts w:ascii="Times New Roman" w:hAnsi="Times New Roman" w:cs="Times New Roman"/>
                <w:color w:val="000000" w:themeColor="text1"/>
                <w:sz w:val="18"/>
                <w:szCs w:val="18"/>
                <w:rPrChange w:id="26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65" w:author="sun shuting" w:date="2022-11-13T01:38:00Z">
                  <w:rPr>
                    <w:rFonts w:cs="Times New Roman"/>
                    <w:color w:val="000000" w:themeColor="text1"/>
                    <w:sz w:val="18"/>
                    <w:szCs w:val="18"/>
                  </w:rPr>
                </w:rPrChange>
              </w:rPr>
              <w:t>-4</w:t>
            </w:r>
          </w:p>
        </w:tc>
        <w:tc>
          <w:tcPr>
            <w:tcW w:w="478" w:type="pct"/>
            <w:vAlign w:val="center"/>
          </w:tcPr>
          <w:p w14:paraId="303DEBAA" w14:textId="77777777" w:rsidR="00264165" w:rsidRPr="00400885" w:rsidRDefault="00000000">
            <w:pPr>
              <w:jc w:val="center"/>
              <w:rPr>
                <w:rFonts w:ascii="Times New Roman" w:hAnsi="Times New Roman" w:cs="Times New Roman"/>
                <w:color w:val="000000" w:themeColor="text1"/>
                <w:sz w:val="18"/>
                <w:szCs w:val="18"/>
                <w:rPrChange w:id="26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67" w:author="sun shuting" w:date="2022-11-13T01:38:00Z">
                  <w:rPr>
                    <w:rFonts w:cs="Times New Roman"/>
                    <w:color w:val="000000" w:themeColor="text1"/>
                    <w:sz w:val="18"/>
                    <w:szCs w:val="18"/>
                  </w:rPr>
                </w:rPrChange>
              </w:rPr>
              <w:t>62</w:t>
            </w:r>
          </w:p>
        </w:tc>
        <w:tc>
          <w:tcPr>
            <w:tcW w:w="523" w:type="pct"/>
            <w:vAlign w:val="center"/>
          </w:tcPr>
          <w:p w14:paraId="5286ABA1" w14:textId="77777777" w:rsidR="00264165" w:rsidRPr="00400885" w:rsidRDefault="00000000">
            <w:pPr>
              <w:jc w:val="center"/>
              <w:rPr>
                <w:rFonts w:ascii="Times New Roman" w:hAnsi="Times New Roman" w:cs="Times New Roman"/>
                <w:color w:val="000000" w:themeColor="text1"/>
                <w:sz w:val="18"/>
                <w:szCs w:val="18"/>
                <w:rPrChange w:id="26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69" w:author="sun shuting" w:date="2022-11-13T01:38:00Z">
                  <w:rPr>
                    <w:rFonts w:cs="Times New Roman"/>
                    <w:color w:val="000000" w:themeColor="text1"/>
                    <w:sz w:val="18"/>
                    <w:szCs w:val="18"/>
                  </w:rPr>
                </w:rPrChange>
              </w:rPr>
              <w:t>28</w:t>
            </w:r>
          </w:p>
        </w:tc>
        <w:tc>
          <w:tcPr>
            <w:tcW w:w="1921" w:type="pct"/>
            <w:vAlign w:val="center"/>
          </w:tcPr>
          <w:p w14:paraId="13731549" w14:textId="77777777" w:rsidR="00264165" w:rsidRPr="00400885" w:rsidRDefault="00000000">
            <w:pPr>
              <w:jc w:val="center"/>
              <w:rPr>
                <w:rFonts w:ascii="Times New Roman" w:hAnsi="Times New Roman" w:cs="Times New Roman"/>
                <w:color w:val="000000" w:themeColor="text1"/>
                <w:sz w:val="18"/>
                <w:szCs w:val="18"/>
                <w:rPrChange w:id="27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71" w:author="sun shuting" w:date="2022-11-13T01:38:00Z">
                  <w:rPr>
                    <w:rFonts w:cs="Times New Roman"/>
                    <w:color w:val="000000" w:themeColor="text1"/>
                    <w:sz w:val="18"/>
                    <w:szCs w:val="18"/>
                  </w:rPr>
                </w:rPrChange>
              </w:rPr>
              <w:t xml:space="preserve">Left Frontal Pole </w:t>
            </w:r>
          </w:p>
        </w:tc>
      </w:tr>
      <w:tr w:rsidR="00264165" w14:paraId="1D68192C" w14:textId="77777777">
        <w:trPr>
          <w:trHeight w:val="20"/>
          <w:jc w:val="center"/>
        </w:trPr>
        <w:tc>
          <w:tcPr>
            <w:tcW w:w="928" w:type="pct"/>
            <w:vAlign w:val="center"/>
          </w:tcPr>
          <w:p w14:paraId="5BB81DBB" w14:textId="77777777" w:rsidR="00264165" w:rsidRPr="00400885" w:rsidRDefault="00000000">
            <w:pPr>
              <w:ind w:firstLine="360"/>
              <w:jc w:val="center"/>
              <w:rPr>
                <w:rFonts w:ascii="Times New Roman" w:hAnsi="Times New Roman" w:cs="Times New Roman"/>
                <w:color w:val="000000" w:themeColor="text1"/>
                <w:sz w:val="18"/>
                <w:szCs w:val="18"/>
                <w:rPrChange w:id="27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73" w:author="sun shuting" w:date="2022-11-13T01:38:00Z">
                  <w:rPr>
                    <w:rFonts w:cs="Times New Roman"/>
                    <w:color w:val="000000" w:themeColor="text1"/>
                    <w:sz w:val="18"/>
                    <w:szCs w:val="18"/>
                  </w:rPr>
                </w:rPrChange>
              </w:rPr>
              <w:t>4</w:t>
            </w:r>
          </w:p>
        </w:tc>
        <w:tc>
          <w:tcPr>
            <w:tcW w:w="672" w:type="pct"/>
            <w:vAlign w:val="center"/>
          </w:tcPr>
          <w:p w14:paraId="41596F4B" w14:textId="77777777" w:rsidR="00264165" w:rsidRPr="00400885" w:rsidRDefault="00000000">
            <w:pPr>
              <w:jc w:val="center"/>
              <w:rPr>
                <w:rFonts w:ascii="Times New Roman" w:hAnsi="Times New Roman" w:cs="Times New Roman"/>
                <w:color w:val="000000" w:themeColor="text1"/>
                <w:sz w:val="18"/>
                <w:szCs w:val="18"/>
                <w:rPrChange w:id="27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75" w:author="sun shuting" w:date="2022-11-13T01:38:00Z">
                  <w:rPr>
                    <w:rFonts w:cs="Times New Roman"/>
                    <w:color w:val="000000" w:themeColor="text1"/>
                    <w:sz w:val="18"/>
                    <w:szCs w:val="18"/>
                  </w:rPr>
                </w:rPrChange>
              </w:rPr>
              <w:t>99</w:t>
            </w:r>
          </w:p>
        </w:tc>
        <w:tc>
          <w:tcPr>
            <w:tcW w:w="478" w:type="pct"/>
            <w:vAlign w:val="center"/>
          </w:tcPr>
          <w:p w14:paraId="1F0F5A5A" w14:textId="77777777" w:rsidR="00264165" w:rsidRPr="00400885" w:rsidRDefault="00000000">
            <w:pPr>
              <w:jc w:val="center"/>
              <w:rPr>
                <w:rFonts w:ascii="Times New Roman" w:hAnsi="Times New Roman" w:cs="Times New Roman"/>
                <w:color w:val="000000" w:themeColor="text1"/>
                <w:sz w:val="18"/>
                <w:szCs w:val="18"/>
                <w:rPrChange w:id="27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77" w:author="sun shuting" w:date="2022-11-13T01:38:00Z">
                  <w:rPr>
                    <w:rFonts w:cs="Times New Roman"/>
                    <w:color w:val="000000" w:themeColor="text1"/>
                    <w:sz w:val="18"/>
                    <w:szCs w:val="18"/>
                  </w:rPr>
                </w:rPrChange>
              </w:rPr>
              <w:t>-6</w:t>
            </w:r>
          </w:p>
        </w:tc>
        <w:tc>
          <w:tcPr>
            <w:tcW w:w="478" w:type="pct"/>
            <w:vAlign w:val="center"/>
          </w:tcPr>
          <w:p w14:paraId="2B09FAD3" w14:textId="77777777" w:rsidR="00264165" w:rsidRPr="00400885" w:rsidRDefault="00000000">
            <w:pPr>
              <w:jc w:val="center"/>
              <w:rPr>
                <w:rFonts w:ascii="Times New Roman" w:hAnsi="Times New Roman" w:cs="Times New Roman"/>
                <w:color w:val="000000" w:themeColor="text1"/>
                <w:sz w:val="18"/>
                <w:szCs w:val="18"/>
                <w:rPrChange w:id="27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79" w:author="sun shuting" w:date="2022-11-13T01:38:00Z">
                  <w:rPr>
                    <w:rFonts w:cs="Times New Roman"/>
                    <w:color w:val="000000" w:themeColor="text1"/>
                    <w:sz w:val="18"/>
                    <w:szCs w:val="18"/>
                  </w:rPr>
                </w:rPrChange>
              </w:rPr>
              <w:t>38</w:t>
            </w:r>
          </w:p>
        </w:tc>
        <w:tc>
          <w:tcPr>
            <w:tcW w:w="523" w:type="pct"/>
            <w:vAlign w:val="center"/>
          </w:tcPr>
          <w:p w14:paraId="38E8391C" w14:textId="77777777" w:rsidR="00264165" w:rsidRPr="00400885" w:rsidRDefault="00000000">
            <w:pPr>
              <w:jc w:val="center"/>
              <w:rPr>
                <w:rFonts w:ascii="Times New Roman" w:hAnsi="Times New Roman" w:cs="Times New Roman"/>
                <w:color w:val="000000" w:themeColor="text1"/>
                <w:sz w:val="18"/>
                <w:szCs w:val="18"/>
                <w:rPrChange w:id="28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81" w:author="sun shuting" w:date="2022-11-13T01:38:00Z">
                  <w:rPr>
                    <w:rFonts w:cs="Times New Roman"/>
                    <w:color w:val="000000" w:themeColor="text1"/>
                    <w:sz w:val="18"/>
                    <w:szCs w:val="18"/>
                  </w:rPr>
                </w:rPrChange>
              </w:rPr>
              <w:t>48</w:t>
            </w:r>
          </w:p>
        </w:tc>
        <w:tc>
          <w:tcPr>
            <w:tcW w:w="1921" w:type="pct"/>
            <w:vAlign w:val="center"/>
          </w:tcPr>
          <w:p w14:paraId="3FE3B373" w14:textId="77777777" w:rsidR="00264165" w:rsidRPr="00400885" w:rsidRDefault="00000000">
            <w:pPr>
              <w:ind w:firstLine="360"/>
              <w:jc w:val="center"/>
              <w:rPr>
                <w:rFonts w:ascii="Times New Roman" w:hAnsi="Times New Roman" w:cs="Times New Roman"/>
                <w:color w:val="000000" w:themeColor="text1"/>
                <w:sz w:val="18"/>
                <w:szCs w:val="18"/>
                <w:rPrChange w:id="28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83" w:author="sun shuting" w:date="2022-11-13T01:38:00Z">
                  <w:rPr>
                    <w:rFonts w:cs="Times New Roman"/>
                    <w:color w:val="000000" w:themeColor="text1"/>
                    <w:sz w:val="18"/>
                    <w:szCs w:val="18"/>
                  </w:rPr>
                </w:rPrChange>
              </w:rPr>
              <w:t>Left Superior Frontal Gyrus</w:t>
            </w:r>
          </w:p>
        </w:tc>
      </w:tr>
      <w:tr w:rsidR="00264165" w14:paraId="047E35E8" w14:textId="77777777">
        <w:trPr>
          <w:trHeight w:val="20"/>
          <w:jc w:val="center"/>
        </w:trPr>
        <w:tc>
          <w:tcPr>
            <w:tcW w:w="928" w:type="pct"/>
            <w:vAlign w:val="center"/>
          </w:tcPr>
          <w:p w14:paraId="3D9A7105" w14:textId="77777777" w:rsidR="00264165" w:rsidRPr="00400885" w:rsidRDefault="00000000">
            <w:pPr>
              <w:ind w:firstLine="360"/>
              <w:jc w:val="center"/>
              <w:rPr>
                <w:rFonts w:ascii="Times New Roman" w:hAnsi="Times New Roman" w:cs="Times New Roman"/>
                <w:color w:val="000000" w:themeColor="text1"/>
                <w:sz w:val="18"/>
                <w:szCs w:val="18"/>
                <w:rPrChange w:id="28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85" w:author="sun shuting" w:date="2022-11-13T01:38:00Z">
                  <w:rPr>
                    <w:rFonts w:cs="Times New Roman"/>
                    <w:color w:val="000000" w:themeColor="text1"/>
                    <w:sz w:val="18"/>
                    <w:szCs w:val="18"/>
                  </w:rPr>
                </w:rPrChange>
              </w:rPr>
              <w:t>5</w:t>
            </w:r>
          </w:p>
        </w:tc>
        <w:tc>
          <w:tcPr>
            <w:tcW w:w="672" w:type="pct"/>
            <w:vAlign w:val="center"/>
          </w:tcPr>
          <w:p w14:paraId="68EEA3F5" w14:textId="77777777" w:rsidR="00264165" w:rsidRPr="00400885" w:rsidRDefault="00000000">
            <w:pPr>
              <w:jc w:val="center"/>
              <w:rPr>
                <w:rFonts w:ascii="Times New Roman" w:hAnsi="Times New Roman" w:cs="Times New Roman"/>
                <w:color w:val="000000" w:themeColor="text1"/>
                <w:sz w:val="18"/>
                <w:szCs w:val="18"/>
                <w:rPrChange w:id="28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87" w:author="sun shuting" w:date="2022-11-13T01:38:00Z">
                  <w:rPr>
                    <w:rFonts w:cs="Times New Roman"/>
                    <w:color w:val="000000" w:themeColor="text1"/>
                    <w:sz w:val="18"/>
                    <w:szCs w:val="18"/>
                  </w:rPr>
                </w:rPrChange>
              </w:rPr>
              <w:t>78</w:t>
            </w:r>
          </w:p>
        </w:tc>
        <w:tc>
          <w:tcPr>
            <w:tcW w:w="478" w:type="pct"/>
            <w:vAlign w:val="center"/>
          </w:tcPr>
          <w:p w14:paraId="2614D15C" w14:textId="77777777" w:rsidR="00264165" w:rsidRPr="00400885" w:rsidRDefault="00000000">
            <w:pPr>
              <w:jc w:val="center"/>
              <w:rPr>
                <w:rFonts w:ascii="Times New Roman" w:hAnsi="Times New Roman" w:cs="Times New Roman"/>
                <w:color w:val="000000" w:themeColor="text1"/>
                <w:sz w:val="18"/>
                <w:szCs w:val="18"/>
                <w:rPrChange w:id="28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89" w:author="sun shuting" w:date="2022-11-13T01:38:00Z">
                  <w:rPr>
                    <w:rFonts w:cs="Times New Roman"/>
                    <w:color w:val="000000" w:themeColor="text1"/>
                    <w:sz w:val="18"/>
                    <w:szCs w:val="18"/>
                  </w:rPr>
                </w:rPrChange>
              </w:rPr>
              <w:t>-48</w:t>
            </w:r>
          </w:p>
        </w:tc>
        <w:tc>
          <w:tcPr>
            <w:tcW w:w="478" w:type="pct"/>
            <w:vAlign w:val="center"/>
          </w:tcPr>
          <w:p w14:paraId="07B08AB8" w14:textId="77777777" w:rsidR="00264165" w:rsidRPr="00400885" w:rsidRDefault="00000000">
            <w:pPr>
              <w:jc w:val="center"/>
              <w:rPr>
                <w:rFonts w:ascii="Times New Roman" w:hAnsi="Times New Roman" w:cs="Times New Roman"/>
                <w:color w:val="000000" w:themeColor="text1"/>
                <w:sz w:val="18"/>
                <w:szCs w:val="18"/>
                <w:rPrChange w:id="29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91" w:author="sun shuting" w:date="2022-11-13T01:38:00Z">
                  <w:rPr>
                    <w:rFonts w:cs="Times New Roman"/>
                    <w:color w:val="000000" w:themeColor="text1"/>
                    <w:sz w:val="18"/>
                    <w:szCs w:val="18"/>
                  </w:rPr>
                </w:rPrChange>
              </w:rPr>
              <w:t>-62</w:t>
            </w:r>
          </w:p>
        </w:tc>
        <w:tc>
          <w:tcPr>
            <w:tcW w:w="523" w:type="pct"/>
            <w:vAlign w:val="center"/>
          </w:tcPr>
          <w:p w14:paraId="1AC67596" w14:textId="77777777" w:rsidR="00264165" w:rsidRPr="00400885" w:rsidRDefault="00000000">
            <w:pPr>
              <w:jc w:val="center"/>
              <w:rPr>
                <w:rFonts w:ascii="Times New Roman" w:hAnsi="Times New Roman" w:cs="Times New Roman"/>
                <w:color w:val="000000" w:themeColor="text1"/>
                <w:sz w:val="18"/>
                <w:szCs w:val="18"/>
                <w:rPrChange w:id="29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93" w:author="sun shuting" w:date="2022-11-13T01:38:00Z">
                  <w:rPr>
                    <w:rFonts w:cs="Times New Roman"/>
                    <w:color w:val="000000" w:themeColor="text1"/>
                    <w:sz w:val="18"/>
                    <w:szCs w:val="18"/>
                  </w:rPr>
                </w:rPrChange>
              </w:rPr>
              <w:t>32</w:t>
            </w:r>
          </w:p>
        </w:tc>
        <w:tc>
          <w:tcPr>
            <w:tcW w:w="1921" w:type="pct"/>
            <w:vAlign w:val="center"/>
          </w:tcPr>
          <w:p w14:paraId="4A99AC92" w14:textId="77777777" w:rsidR="00264165" w:rsidRPr="00400885" w:rsidRDefault="00000000">
            <w:pPr>
              <w:jc w:val="center"/>
              <w:rPr>
                <w:rFonts w:ascii="Times New Roman" w:hAnsi="Times New Roman" w:cs="Times New Roman"/>
                <w:color w:val="000000" w:themeColor="text1"/>
                <w:sz w:val="18"/>
                <w:szCs w:val="18"/>
                <w:rPrChange w:id="29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95" w:author="sun shuting" w:date="2022-11-13T01:38:00Z">
                  <w:rPr>
                    <w:rFonts w:cs="Times New Roman"/>
                    <w:color w:val="000000" w:themeColor="text1"/>
                    <w:sz w:val="18"/>
                    <w:szCs w:val="18"/>
                  </w:rPr>
                </w:rPrChange>
              </w:rPr>
              <w:t>Left Lateral Occipital Cortex, superior division</w:t>
            </w:r>
          </w:p>
        </w:tc>
      </w:tr>
      <w:tr w:rsidR="00264165" w14:paraId="54EE54DD" w14:textId="77777777">
        <w:trPr>
          <w:trHeight w:val="20"/>
          <w:jc w:val="center"/>
        </w:trPr>
        <w:tc>
          <w:tcPr>
            <w:tcW w:w="928" w:type="pct"/>
            <w:vAlign w:val="center"/>
          </w:tcPr>
          <w:p w14:paraId="78E6C917" w14:textId="77777777" w:rsidR="00264165" w:rsidRPr="00400885" w:rsidRDefault="00000000">
            <w:pPr>
              <w:ind w:firstLine="360"/>
              <w:jc w:val="center"/>
              <w:rPr>
                <w:rFonts w:ascii="Times New Roman" w:hAnsi="Times New Roman" w:cs="Times New Roman"/>
                <w:color w:val="000000" w:themeColor="text1"/>
                <w:sz w:val="18"/>
                <w:szCs w:val="18"/>
                <w:rPrChange w:id="29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97" w:author="sun shuting" w:date="2022-11-13T01:38:00Z">
                  <w:rPr>
                    <w:rFonts w:cs="Times New Roman"/>
                    <w:color w:val="000000" w:themeColor="text1"/>
                    <w:sz w:val="18"/>
                    <w:szCs w:val="18"/>
                  </w:rPr>
                </w:rPrChange>
              </w:rPr>
              <w:t>6</w:t>
            </w:r>
          </w:p>
        </w:tc>
        <w:tc>
          <w:tcPr>
            <w:tcW w:w="672" w:type="pct"/>
            <w:vAlign w:val="center"/>
          </w:tcPr>
          <w:p w14:paraId="48BD5FF5" w14:textId="77777777" w:rsidR="00264165" w:rsidRPr="00400885" w:rsidRDefault="00000000">
            <w:pPr>
              <w:jc w:val="center"/>
              <w:rPr>
                <w:rFonts w:ascii="Times New Roman" w:hAnsi="Times New Roman" w:cs="Times New Roman"/>
                <w:color w:val="000000" w:themeColor="text1"/>
                <w:sz w:val="18"/>
                <w:szCs w:val="18"/>
                <w:rPrChange w:id="29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299" w:author="sun shuting" w:date="2022-11-13T01:38:00Z">
                  <w:rPr>
                    <w:rFonts w:cs="Times New Roman"/>
                    <w:color w:val="000000" w:themeColor="text1"/>
                    <w:sz w:val="18"/>
                    <w:szCs w:val="18"/>
                  </w:rPr>
                </w:rPrChange>
              </w:rPr>
              <w:t>70</w:t>
            </w:r>
          </w:p>
        </w:tc>
        <w:tc>
          <w:tcPr>
            <w:tcW w:w="478" w:type="pct"/>
            <w:vAlign w:val="center"/>
          </w:tcPr>
          <w:p w14:paraId="2417035C" w14:textId="77777777" w:rsidR="00264165" w:rsidRPr="00400885" w:rsidRDefault="00000000">
            <w:pPr>
              <w:jc w:val="center"/>
              <w:rPr>
                <w:rFonts w:ascii="Times New Roman" w:hAnsi="Times New Roman" w:cs="Times New Roman"/>
                <w:color w:val="000000" w:themeColor="text1"/>
                <w:sz w:val="18"/>
                <w:szCs w:val="18"/>
                <w:rPrChange w:id="30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01" w:author="sun shuting" w:date="2022-11-13T01:38:00Z">
                  <w:rPr>
                    <w:rFonts w:cs="Times New Roman"/>
                    <w:color w:val="000000" w:themeColor="text1"/>
                    <w:sz w:val="18"/>
                    <w:szCs w:val="18"/>
                  </w:rPr>
                </w:rPrChange>
              </w:rPr>
              <w:t>-36</w:t>
            </w:r>
          </w:p>
        </w:tc>
        <w:tc>
          <w:tcPr>
            <w:tcW w:w="478" w:type="pct"/>
            <w:vAlign w:val="center"/>
          </w:tcPr>
          <w:p w14:paraId="21E8B398" w14:textId="77777777" w:rsidR="00264165" w:rsidRPr="00400885" w:rsidRDefault="00000000">
            <w:pPr>
              <w:jc w:val="center"/>
              <w:rPr>
                <w:rFonts w:ascii="Times New Roman" w:hAnsi="Times New Roman" w:cs="Times New Roman"/>
                <w:color w:val="000000" w:themeColor="text1"/>
                <w:sz w:val="18"/>
                <w:szCs w:val="18"/>
                <w:rPrChange w:id="30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03" w:author="sun shuting" w:date="2022-11-13T01:38:00Z">
                  <w:rPr>
                    <w:rFonts w:cs="Times New Roman"/>
                    <w:color w:val="000000" w:themeColor="text1"/>
                    <w:sz w:val="18"/>
                    <w:szCs w:val="18"/>
                  </w:rPr>
                </w:rPrChange>
              </w:rPr>
              <w:t>4</w:t>
            </w:r>
          </w:p>
        </w:tc>
        <w:tc>
          <w:tcPr>
            <w:tcW w:w="523" w:type="pct"/>
            <w:vAlign w:val="center"/>
          </w:tcPr>
          <w:p w14:paraId="773E9985" w14:textId="77777777" w:rsidR="00264165" w:rsidRPr="00400885" w:rsidRDefault="00000000">
            <w:pPr>
              <w:jc w:val="center"/>
              <w:rPr>
                <w:rFonts w:ascii="Times New Roman" w:hAnsi="Times New Roman" w:cs="Times New Roman"/>
                <w:color w:val="000000" w:themeColor="text1"/>
                <w:sz w:val="18"/>
                <w:szCs w:val="18"/>
                <w:rPrChange w:id="30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05" w:author="sun shuting" w:date="2022-11-13T01:38:00Z">
                  <w:rPr>
                    <w:rFonts w:cs="Times New Roman"/>
                    <w:color w:val="000000" w:themeColor="text1"/>
                    <w:sz w:val="18"/>
                    <w:szCs w:val="18"/>
                  </w:rPr>
                </w:rPrChange>
              </w:rPr>
              <w:t>50</w:t>
            </w:r>
          </w:p>
        </w:tc>
        <w:tc>
          <w:tcPr>
            <w:tcW w:w="1921" w:type="pct"/>
            <w:vAlign w:val="center"/>
          </w:tcPr>
          <w:p w14:paraId="37947236" w14:textId="77777777" w:rsidR="00264165" w:rsidRPr="00400885" w:rsidRDefault="00000000">
            <w:pPr>
              <w:ind w:firstLine="360"/>
              <w:jc w:val="center"/>
              <w:rPr>
                <w:rFonts w:ascii="Times New Roman" w:hAnsi="Times New Roman" w:cs="Times New Roman"/>
                <w:color w:val="000000" w:themeColor="text1"/>
                <w:sz w:val="18"/>
                <w:szCs w:val="18"/>
                <w:rPrChange w:id="30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07" w:author="sun shuting" w:date="2022-11-13T01:38:00Z">
                  <w:rPr>
                    <w:rFonts w:cs="Times New Roman"/>
                    <w:color w:val="000000" w:themeColor="text1"/>
                    <w:sz w:val="18"/>
                    <w:szCs w:val="18"/>
                  </w:rPr>
                </w:rPrChange>
              </w:rPr>
              <w:t xml:space="preserve">Left Middle Frontal Gyrus </w:t>
            </w:r>
          </w:p>
        </w:tc>
      </w:tr>
      <w:tr w:rsidR="00264165" w14:paraId="378F03BF" w14:textId="77777777">
        <w:trPr>
          <w:trHeight w:val="20"/>
          <w:jc w:val="center"/>
        </w:trPr>
        <w:tc>
          <w:tcPr>
            <w:tcW w:w="2556" w:type="pct"/>
            <w:gridSpan w:val="4"/>
            <w:vAlign w:val="center"/>
          </w:tcPr>
          <w:p w14:paraId="563A748E" w14:textId="77777777" w:rsidR="00264165" w:rsidRPr="00400885" w:rsidRDefault="00000000">
            <w:pPr>
              <w:jc w:val="center"/>
              <w:rPr>
                <w:rFonts w:ascii="Times New Roman" w:hAnsi="Times New Roman" w:cs="Times New Roman"/>
                <w:color w:val="000000" w:themeColor="text1"/>
                <w:sz w:val="18"/>
                <w:szCs w:val="18"/>
                <w:rPrChange w:id="30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09" w:author="sun shuting" w:date="2022-11-13T01:38:00Z">
                  <w:rPr>
                    <w:rFonts w:cs="Times New Roman"/>
                    <w:color w:val="000000" w:themeColor="text1"/>
                    <w:sz w:val="18"/>
                    <w:szCs w:val="18"/>
                  </w:rPr>
                </w:rPrChange>
              </w:rPr>
              <w:t>(Self - Close) &gt; (Self - Celebrity)</w:t>
            </w:r>
          </w:p>
        </w:tc>
        <w:tc>
          <w:tcPr>
            <w:tcW w:w="523" w:type="pct"/>
            <w:vAlign w:val="center"/>
          </w:tcPr>
          <w:p w14:paraId="1B96565C" w14:textId="77777777" w:rsidR="00264165" w:rsidRPr="00400885" w:rsidRDefault="00264165">
            <w:pPr>
              <w:jc w:val="center"/>
              <w:rPr>
                <w:rFonts w:ascii="Times New Roman" w:hAnsi="Times New Roman" w:cs="Times New Roman"/>
                <w:color w:val="000000" w:themeColor="text1"/>
                <w:sz w:val="18"/>
                <w:szCs w:val="18"/>
                <w:rPrChange w:id="310" w:author="sun shuting" w:date="2022-11-13T01:38:00Z">
                  <w:rPr>
                    <w:rFonts w:cs="Times New Roman"/>
                    <w:color w:val="000000" w:themeColor="text1"/>
                    <w:sz w:val="18"/>
                    <w:szCs w:val="18"/>
                  </w:rPr>
                </w:rPrChange>
              </w:rPr>
            </w:pPr>
          </w:p>
        </w:tc>
        <w:tc>
          <w:tcPr>
            <w:tcW w:w="1921" w:type="pct"/>
            <w:vAlign w:val="center"/>
          </w:tcPr>
          <w:p w14:paraId="717BDB0A" w14:textId="77777777" w:rsidR="00264165" w:rsidRPr="00400885" w:rsidRDefault="00264165">
            <w:pPr>
              <w:ind w:firstLine="360"/>
              <w:jc w:val="center"/>
              <w:rPr>
                <w:rFonts w:ascii="Times New Roman" w:hAnsi="Times New Roman" w:cs="Times New Roman"/>
                <w:color w:val="000000" w:themeColor="text1"/>
                <w:sz w:val="18"/>
                <w:szCs w:val="18"/>
                <w:rPrChange w:id="311" w:author="sun shuting" w:date="2022-11-13T01:38:00Z">
                  <w:rPr>
                    <w:rFonts w:cs="Times New Roman"/>
                    <w:color w:val="000000" w:themeColor="text1"/>
                    <w:sz w:val="18"/>
                    <w:szCs w:val="18"/>
                  </w:rPr>
                </w:rPrChange>
              </w:rPr>
            </w:pPr>
          </w:p>
        </w:tc>
      </w:tr>
      <w:tr w:rsidR="00264165" w14:paraId="554536A5" w14:textId="77777777">
        <w:trPr>
          <w:trHeight w:val="20"/>
          <w:jc w:val="center"/>
        </w:trPr>
        <w:tc>
          <w:tcPr>
            <w:tcW w:w="928" w:type="pct"/>
            <w:vAlign w:val="center"/>
          </w:tcPr>
          <w:p w14:paraId="048F8CA2" w14:textId="77777777" w:rsidR="00264165" w:rsidRPr="00400885" w:rsidRDefault="00000000">
            <w:pPr>
              <w:ind w:firstLine="360"/>
              <w:jc w:val="center"/>
              <w:rPr>
                <w:rFonts w:ascii="Times New Roman" w:hAnsi="Times New Roman" w:cs="Times New Roman"/>
                <w:color w:val="000000" w:themeColor="text1"/>
                <w:sz w:val="18"/>
                <w:szCs w:val="18"/>
                <w:rPrChange w:id="31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13" w:author="sun shuting" w:date="2022-11-13T01:38:00Z">
                  <w:rPr>
                    <w:rFonts w:cs="Times New Roman"/>
                    <w:color w:val="000000" w:themeColor="text1"/>
                    <w:sz w:val="18"/>
                    <w:szCs w:val="18"/>
                  </w:rPr>
                </w:rPrChange>
              </w:rPr>
              <w:t>NA</w:t>
            </w:r>
          </w:p>
        </w:tc>
        <w:tc>
          <w:tcPr>
            <w:tcW w:w="672" w:type="pct"/>
            <w:vAlign w:val="center"/>
          </w:tcPr>
          <w:p w14:paraId="1212D8F4" w14:textId="77777777" w:rsidR="00264165" w:rsidRPr="00400885" w:rsidRDefault="00000000">
            <w:pPr>
              <w:jc w:val="center"/>
              <w:rPr>
                <w:rFonts w:ascii="Times New Roman" w:hAnsi="Times New Roman" w:cs="Times New Roman"/>
                <w:color w:val="000000" w:themeColor="text1"/>
                <w:sz w:val="18"/>
                <w:szCs w:val="18"/>
                <w:rPrChange w:id="31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15" w:author="sun shuting" w:date="2022-11-13T01:38:00Z">
                  <w:rPr>
                    <w:rFonts w:cs="Times New Roman"/>
                    <w:color w:val="000000" w:themeColor="text1"/>
                    <w:sz w:val="18"/>
                    <w:szCs w:val="18"/>
                  </w:rPr>
                </w:rPrChange>
              </w:rPr>
              <w:t>NA</w:t>
            </w:r>
          </w:p>
        </w:tc>
        <w:tc>
          <w:tcPr>
            <w:tcW w:w="478" w:type="pct"/>
            <w:vAlign w:val="center"/>
          </w:tcPr>
          <w:p w14:paraId="7819C1A8" w14:textId="77777777" w:rsidR="00264165" w:rsidRPr="00400885" w:rsidRDefault="00000000">
            <w:pPr>
              <w:jc w:val="center"/>
              <w:rPr>
                <w:rFonts w:ascii="Times New Roman" w:hAnsi="Times New Roman" w:cs="Times New Roman"/>
                <w:color w:val="000000" w:themeColor="text1"/>
                <w:sz w:val="18"/>
                <w:szCs w:val="18"/>
                <w:rPrChange w:id="31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17" w:author="sun shuting" w:date="2022-11-13T01:38:00Z">
                  <w:rPr>
                    <w:rFonts w:cs="Times New Roman"/>
                    <w:color w:val="000000" w:themeColor="text1"/>
                    <w:sz w:val="18"/>
                    <w:szCs w:val="18"/>
                  </w:rPr>
                </w:rPrChange>
              </w:rPr>
              <w:t>NA</w:t>
            </w:r>
          </w:p>
        </w:tc>
        <w:tc>
          <w:tcPr>
            <w:tcW w:w="478" w:type="pct"/>
            <w:vAlign w:val="center"/>
          </w:tcPr>
          <w:p w14:paraId="0F275301" w14:textId="77777777" w:rsidR="00264165" w:rsidRPr="00400885" w:rsidRDefault="00000000">
            <w:pPr>
              <w:jc w:val="center"/>
              <w:rPr>
                <w:rFonts w:ascii="Times New Roman" w:hAnsi="Times New Roman" w:cs="Times New Roman"/>
                <w:color w:val="000000" w:themeColor="text1"/>
                <w:sz w:val="18"/>
                <w:szCs w:val="18"/>
                <w:rPrChange w:id="31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19" w:author="sun shuting" w:date="2022-11-13T01:38:00Z">
                  <w:rPr>
                    <w:rFonts w:cs="Times New Roman"/>
                    <w:color w:val="000000" w:themeColor="text1"/>
                    <w:sz w:val="18"/>
                    <w:szCs w:val="18"/>
                  </w:rPr>
                </w:rPrChange>
              </w:rPr>
              <w:t>NA</w:t>
            </w:r>
          </w:p>
        </w:tc>
        <w:tc>
          <w:tcPr>
            <w:tcW w:w="523" w:type="pct"/>
            <w:vAlign w:val="center"/>
          </w:tcPr>
          <w:p w14:paraId="72A80256" w14:textId="77777777" w:rsidR="00264165" w:rsidRPr="00400885" w:rsidRDefault="00000000">
            <w:pPr>
              <w:jc w:val="center"/>
              <w:rPr>
                <w:rFonts w:ascii="Times New Roman" w:hAnsi="Times New Roman" w:cs="Times New Roman"/>
                <w:color w:val="000000" w:themeColor="text1"/>
                <w:sz w:val="18"/>
                <w:szCs w:val="18"/>
                <w:rPrChange w:id="32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21" w:author="sun shuting" w:date="2022-11-13T01:38:00Z">
                  <w:rPr>
                    <w:rFonts w:cs="Times New Roman"/>
                    <w:color w:val="000000" w:themeColor="text1"/>
                    <w:sz w:val="18"/>
                    <w:szCs w:val="18"/>
                  </w:rPr>
                </w:rPrChange>
              </w:rPr>
              <w:t>NA</w:t>
            </w:r>
          </w:p>
        </w:tc>
        <w:tc>
          <w:tcPr>
            <w:tcW w:w="1921" w:type="pct"/>
            <w:vAlign w:val="center"/>
          </w:tcPr>
          <w:p w14:paraId="326E8731" w14:textId="77777777" w:rsidR="00264165" w:rsidRPr="00400885" w:rsidRDefault="00000000">
            <w:pPr>
              <w:ind w:firstLine="360"/>
              <w:jc w:val="center"/>
              <w:rPr>
                <w:rFonts w:ascii="Times New Roman" w:hAnsi="Times New Roman" w:cs="Times New Roman"/>
                <w:color w:val="000000" w:themeColor="text1"/>
                <w:sz w:val="18"/>
                <w:szCs w:val="18"/>
                <w:rPrChange w:id="32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23" w:author="sun shuting" w:date="2022-11-13T01:38:00Z">
                  <w:rPr>
                    <w:rFonts w:cs="Times New Roman"/>
                    <w:color w:val="000000" w:themeColor="text1"/>
                    <w:sz w:val="18"/>
                    <w:szCs w:val="18"/>
                  </w:rPr>
                </w:rPrChange>
              </w:rPr>
              <w:t xml:space="preserve"> NA</w:t>
            </w:r>
          </w:p>
        </w:tc>
      </w:tr>
      <w:tr w:rsidR="00264165" w14:paraId="4D7D7F11" w14:textId="77777777">
        <w:trPr>
          <w:trHeight w:val="20"/>
          <w:jc w:val="center"/>
        </w:trPr>
        <w:tc>
          <w:tcPr>
            <w:tcW w:w="2556" w:type="pct"/>
            <w:gridSpan w:val="4"/>
            <w:vAlign w:val="center"/>
          </w:tcPr>
          <w:p w14:paraId="5B4E3B98" w14:textId="77777777" w:rsidR="00264165" w:rsidRPr="00400885" w:rsidRDefault="00000000">
            <w:pPr>
              <w:jc w:val="center"/>
              <w:rPr>
                <w:rFonts w:ascii="Times New Roman" w:hAnsi="Times New Roman" w:cs="Times New Roman"/>
                <w:color w:val="000000" w:themeColor="text1"/>
                <w:sz w:val="18"/>
                <w:szCs w:val="18"/>
                <w:rPrChange w:id="32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25" w:author="sun shuting" w:date="2022-11-13T01:38:00Z">
                  <w:rPr>
                    <w:rFonts w:cs="Times New Roman"/>
                    <w:color w:val="000000" w:themeColor="text1"/>
                    <w:sz w:val="18"/>
                    <w:szCs w:val="18"/>
                  </w:rPr>
                </w:rPrChange>
              </w:rPr>
              <w:t>(Self - Celebrity) &gt; (Self - Close)</w:t>
            </w:r>
          </w:p>
        </w:tc>
        <w:tc>
          <w:tcPr>
            <w:tcW w:w="523" w:type="pct"/>
            <w:vAlign w:val="center"/>
          </w:tcPr>
          <w:p w14:paraId="63512662" w14:textId="77777777" w:rsidR="00264165" w:rsidRPr="00400885" w:rsidRDefault="00264165">
            <w:pPr>
              <w:jc w:val="center"/>
              <w:rPr>
                <w:rFonts w:ascii="Times New Roman" w:hAnsi="Times New Roman" w:cs="Times New Roman"/>
                <w:color w:val="000000" w:themeColor="text1"/>
                <w:sz w:val="18"/>
                <w:szCs w:val="18"/>
                <w:rPrChange w:id="326" w:author="sun shuting" w:date="2022-11-13T01:38:00Z">
                  <w:rPr>
                    <w:rFonts w:cs="Times New Roman"/>
                    <w:color w:val="000000" w:themeColor="text1"/>
                    <w:sz w:val="18"/>
                    <w:szCs w:val="18"/>
                  </w:rPr>
                </w:rPrChange>
              </w:rPr>
            </w:pPr>
          </w:p>
        </w:tc>
        <w:tc>
          <w:tcPr>
            <w:tcW w:w="1921" w:type="pct"/>
            <w:vAlign w:val="center"/>
          </w:tcPr>
          <w:p w14:paraId="3B3A7A95" w14:textId="77777777" w:rsidR="00264165" w:rsidRPr="00400885" w:rsidRDefault="00264165">
            <w:pPr>
              <w:ind w:firstLine="360"/>
              <w:jc w:val="center"/>
              <w:rPr>
                <w:rFonts w:ascii="Times New Roman" w:hAnsi="Times New Roman" w:cs="Times New Roman"/>
                <w:color w:val="000000" w:themeColor="text1"/>
                <w:sz w:val="18"/>
                <w:szCs w:val="18"/>
                <w:rPrChange w:id="327" w:author="sun shuting" w:date="2022-11-13T01:38:00Z">
                  <w:rPr>
                    <w:rFonts w:cs="Times New Roman"/>
                    <w:color w:val="000000" w:themeColor="text1"/>
                    <w:sz w:val="18"/>
                    <w:szCs w:val="18"/>
                  </w:rPr>
                </w:rPrChange>
              </w:rPr>
            </w:pPr>
          </w:p>
        </w:tc>
      </w:tr>
      <w:tr w:rsidR="00264165" w14:paraId="1EFD19AD" w14:textId="77777777">
        <w:trPr>
          <w:trHeight w:val="20"/>
          <w:jc w:val="center"/>
        </w:trPr>
        <w:tc>
          <w:tcPr>
            <w:tcW w:w="928" w:type="pct"/>
            <w:vAlign w:val="center"/>
          </w:tcPr>
          <w:p w14:paraId="6280A051" w14:textId="77777777" w:rsidR="00264165" w:rsidRPr="00400885" w:rsidRDefault="00000000">
            <w:pPr>
              <w:ind w:firstLine="360"/>
              <w:jc w:val="center"/>
              <w:rPr>
                <w:rFonts w:ascii="Times New Roman" w:hAnsi="Times New Roman" w:cs="Times New Roman"/>
                <w:color w:val="000000" w:themeColor="text1"/>
                <w:sz w:val="18"/>
                <w:szCs w:val="18"/>
                <w:rPrChange w:id="32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29" w:author="sun shuting" w:date="2022-11-13T01:38:00Z">
                  <w:rPr>
                    <w:rFonts w:cs="Times New Roman"/>
                    <w:color w:val="000000" w:themeColor="text1"/>
                    <w:sz w:val="18"/>
                    <w:szCs w:val="18"/>
                  </w:rPr>
                </w:rPrChange>
              </w:rPr>
              <w:t>1</w:t>
            </w:r>
          </w:p>
        </w:tc>
        <w:tc>
          <w:tcPr>
            <w:tcW w:w="672" w:type="pct"/>
            <w:vAlign w:val="center"/>
          </w:tcPr>
          <w:p w14:paraId="7B9327E7" w14:textId="77777777" w:rsidR="00264165" w:rsidRPr="00400885" w:rsidRDefault="00000000">
            <w:pPr>
              <w:ind w:firstLine="360"/>
              <w:jc w:val="center"/>
              <w:rPr>
                <w:rFonts w:ascii="Times New Roman" w:hAnsi="Times New Roman" w:cs="Times New Roman"/>
                <w:color w:val="000000" w:themeColor="text1"/>
                <w:sz w:val="18"/>
                <w:szCs w:val="18"/>
                <w:rPrChange w:id="33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31" w:author="sun shuting" w:date="2022-11-13T01:38:00Z">
                  <w:rPr>
                    <w:rFonts w:cs="Times New Roman"/>
                    <w:color w:val="000000" w:themeColor="text1"/>
                    <w:sz w:val="18"/>
                    <w:szCs w:val="18"/>
                  </w:rPr>
                </w:rPrChange>
              </w:rPr>
              <w:t>213</w:t>
            </w:r>
          </w:p>
        </w:tc>
        <w:tc>
          <w:tcPr>
            <w:tcW w:w="478" w:type="pct"/>
            <w:vAlign w:val="center"/>
          </w:tcPr>
          <w:p w14:paraId="576EB902" w14:textId="77777777" w:rsidR="00264165" w:rsidRPr="00400885" w:rsidRDefault="00000000">
            <w:pPr>
              <w:jc w:val="center"/>
              <w:rPr>
                <w:rFonts w:ascii="Times New Roman" w:hAnsi="Times New Roman" w:cs="Times New Roman"/>
                <w:color w:val="000000" w:themeColor="text1"/>
                <w:sz w:val="18"/>
                <w:szCs w:val="18"/>
                <w:rPrChange w:id="33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33" w:author="sun shuting" w:date="2022-11-13T01:38:00Z">
                  <w:rPr>
                    <w:rFonts w:cs="Times New Roman"/>
                    <w:color w:val="000000" w:themeColor="text1"/>
                    <w:sz w:val="18"/>
                    <w:szCs w:val="18"/>
                  </w:rPr>
                </w:rPrChange>
              </w:rPr>
              <w:t>-4</w:t>
            </w:r>
          </w:p>
        </w:tc>
        <w:tc>
          <w:tcPr>
            <w:tcW w:w="478" w:type="pct"/>
            <w:vAlign w:val="center"/>
          </w:tcPr>
          <w:p w14:paraId="4DBC77BD" w14:textId="77777777" w:rsidR="00264165" w:rsidRPr="00400885" w:rsidRDefault="00000000">
            <w:pPr>
              <w:jc w:val="center"/>
              <w:rPr>
                <w:rFonts w:ascii="Times New Roman" w:hAnsi="Times New Roman" w:cs="Times New Roman"/>
                <w:color w:val="000000" w:themeColor="text1"/>
                <w:sz w:val="18"/>
                <w:szCs w:val="18"/>
                <w:rPrChange w:id="33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35" w:author="sun shuting" w:date="2022-11-13T01:38:00Z">
                  <w:rPr>
                    <w:rFonts w:cs="Times New Roman"/>
                    <w:color w:val="000000" w:themeColor="text1"/>
                    <w:sz w:val="18"/>
                    <w:szCs w:val="18"/>
                  </w:rPr>
                </w:rPrChange>
              </w:rPr>
              <w:t>32</w:t>
            </w:r>
          </w:p>
        </w:tc>
        <w:tc>
          <w:tcPr>
            <w:tcW w:w="523" w:type="pct"/>
            <w:vAlign w:val="center"/>
          </w:tcPr>
          <w:p w14:paraId="524A6AB8" w14:textId="77777777" w:rsidR="00264165" w:rsidRPr="00400885" w:rsidRDefault="00000000">
            <w:pPr>
              <w:jc w:val="center"/>
              <w:rPr>
                <w:rFonts w:ascii="Times New Roman" w:hAnsi="Times New Roman" w:cs="Times New Roman"/>
                <w:color w:val="000000" w:themeColor="text1"/>
                <w:sz w:val="18"/>
                <w:szCs w:val="18"/>
                <w:rPrChange w:id="33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37" w:author="sun shuting" w:date="2022-11-13T01:38:00Z">
                  <w:rPr>
                    <w:rFonts w:cs="Times New Roman"/>
                    <w:color w:val="000000" w:themeColor="text1"/>
                    <w:sz w:val="18"/>
                    <w:szCs w:val="18"/>
                  </w:rPr>
                </w:rPrChange>
              </w:rPr>
              <w:t>0</w:t>
            </w:r>
          </w:p>
        </w:tc>
        <w:tc>
          <w:tcPr>
            <w:tcW w:w="1921" w:type="pct"/>
            <w:vAlign w:val="center"/>
          </w:tcPr>
          <w:p w14:paraId="0BED059D" w14:textId="77777777" w:rsidR="00264165" w:rsidRPr="00400885" w:rsidRDefault="00000000">
            <w:pPr>
              <w:ind w:firstLine="360"/>
              <w:jc w:val="center"/>
              <w:rPr>
                <w:rFonts w:ascii="Times New Roman" w:hAnsi="Times New Roman" w:cs="Times New Roman"/>
                <w:color w:val="000000" w:themeColor="text1"/>
                <w:sz w:val="18"/>
                <w:szCs w:val="18"/>
                <w:rPrChange w:id="33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39" w:author="sun shuting" w:date="2022-11-13T01:38:00Z">
                  <w:rPr>
                    <w:rFonts w:cs="Times New Roman"/>
                    <w:color w:val="000000" w:themeColor="text1"/>
                    <w:sz w:val="18"/>
                    <w:szCs w:val="18"/>
                  </w:rPr>
                </w:rPrChange>
              </w:rPr>
              <w:t>Left Anterior Cingulum</w:t>
            </w:r>
          </w:p>
        </w:tc>
      </w:tr>
      <w:tr w:rsidR="00264165" w14:paraId="2F93E55C" w14:textId="77777777">
        <w:trPr>
          <w:trHeight w:val="20"/>
          <w:jc w:val="center"/>
        </w:trPr>
        <w:tc>
          <w:tcPr>
            <w:tcW w:w="928" w:type="pct"/>
            <w:vAlign w:val="center"/>
          </w:tcPr>
          <w:p w14:paraId="6ECEB9D1" w14:textId="77777777" w:rsidR="00264165" w:rsidRPr="00400885" w:rsidRDefault="00000000">
            <w:pPr>
              <w:ind w:firstLine="360"/>
              <w:jc w:val="center"/>
              <w:rPr>
                <w:rFonts w:ascii="Times New Roman" w:hAnsi="Times New Roman" w:cs="Times New Roman"/>
                <w:color w:val="000000" w:themeColor="text1"/>
                <w:sz w:val="18"/>
                <w:szCs w:val="18"/>
                <w:rPrChange w:id="34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41" w:author="sun shuting" w:date="2022-11-13T01:38:00Z">
                  <w:rPr>
                    <w:rFonts w:cs="Times New Roman"/>
                    <w:color w:val="000000" w:themeColor="text1"/>
                    <w:sz w:val="18"/>
                    <w:szCs w:val="18"/>
                  </w:rPr>
                </w:rPrChange>
              </w:rPr>
              <w:t>2</w:t>
            </w:r>
          </w:p>
        </w:tc>
        <w:tc>
          <w:tcPr>
            <w:tcW w:w="672" w:type="pct"/>
            <w:vAlign w:val="center"/>
          </w:tcPr>
          <w:p w14:paraId="0BBB7B11" w14:textId="77777777" w:rsidR="00264165" w:rsidRPr="00400885" w:rsidRDefault="00000000">
            <w:pPr>
              <w:ind w:firstLine="360"/>
              <w:jc w:val="center"/>
              <w:rPr>
                <w:rFonts w:ascii="Times New Roman" w:hAnsi="Times New Roman" w:cs="Times New Roman"/>
                <w:color w:val="000000" w:themeColor="text1"/>
                <w:sz w:val="18"/>
                <w:szCs w:val="18"/>
                <w:rPrChange w:id="34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43" w:author="sun shuting" w:date="2022-11-13T01:38:00Z">
                  <w:rPr>
                    <w:rFonts w:cs="Times New Roman"/>
                    <w:color w:val="000000" w:themeColor="text1"/>
                    <w:sz w:val="18"/>
                    <w:szCs w:val="18"/>
                  </w:rPr>
                </w:rPrChange>
              </w:rPr>
              <w:t>127</w:t>
            </w:r>
          </w:p>
        </w:tc>
        <w:tc>
          <w:tcPr>
            <w:tcW w:w="478" w:type="pct"/>
            <w:vAlign w:val="center"/>
          </w:tcPr>
          <w:p w14:paraId="326D03A2" w14:textId="77777777" w:rsidR="00264165" w:rsidRPr="00400885" w:rsidRDefault="00000000">
            <w:pPr>
              <w:jc w:val="center"/>
              <w:rPr>
                <w:rFonts w:ascii="Times New Roman" w:hAnsi="Times New Roman" w:cs="Times New Roman"/>
                <w:color w:val="000000" w:themeColor="text1"/>
                <w:sz w:val="18"/>
                <w:szCs w:val="18"/>
                <w:rPrChange w:id="34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45" w:author="sun shuting" w:date="2022-11-13T01:38:00Z">
                  <w:rPr>
                    <w:rFonts w:cs="Times New Roman"/>
                    <w:color w:val="000000" w:themeColor="text1"/>
                    <w:sz w:val="18"/>
                    <w:szCs w:val="18"/>
                  </w:rPr>
                </w:rPrChange>
              </w:rPr>
              <w:t>-18</w:t>
            </w:r>
          </w:p>
        </w:tc>
        <w:tc>
          <w:tcPr>
            <w:tcW w:w="478" w:type="pct"/>
            <w:vAlign w:val="center"/>
          </w:tcPr>
          <w:p w14:paraId="1B312A22" w14:textId="77777777" w:rsidR="00264165" w:rsidRPr="00400885" w:rsidRDefault="00000000">
            <w:pPr>
              <w:jc w:val="center"/>
              <w:rPr>
                <w:rFonts w:ascii="Times New Roman" w:hAnsi="Times New Roman" w:cs="Times New Roman"/>
                <w:color w:val="000000" w:themeColor="text1"/>
                <w:sz w:val="18"/>
                <w:szCs w:val="18"/>
                <w:rPrChange w:id="34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47" w:author="sun shuting" w:date="2022-11-13T01:38:00Z">
                  <w:rPr>
                    <w:rFonts w:cs="Times New Roman"/>
                    <w:color w:val="000000" w:themeColor="text1"/>
                    <w:sz w:val="18"/>
                    <w:szCs w:val="18"/>
                  </w:rPr>
                </w:rPrChange>
              </w:rPr>
              <w:t>40</w:t>
            </w:r>
          </w:p>
        </w:tc>
        <w:tc>
          <w:tcPr>
            <w:tcW w:w="523" w:type="pct"/>
            <w:vAlign w:val="center"/>
          </w:tcPr>
          <w:p w14:paraId="482A0A61" w14:textId="77777777" w:rsidR="00264165" w:rsidRPr="00400885" w:rsidRDefault="00000000">
            <w:pPr>
              <w:jc w:val="center"/>
              <w:rPr>
                <w:rFonts w:ascii="Times New Roman" w:hAnsi="Times New Roman" w:cs="Times New Roman"/>
                <w:color w:val="000000" w:themeColor="text1"/>
                <w:sz w:val="18"/>
                <w:szCs w:val="18"/>
                <w:rPrChange w:id="34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49" w:author="sun shuting" w:date="2022-11-13T01:38:00Z">
                  <w:rPr>
                    <w:rFonts w:cs="Times New Roman"/>
                    <w:color w:val="000000" w:themeColor="text1"/>
                    <w:sz w:val="18"/>
                    <w:szCs w:val="18"/>
                  </w:rPr>
                </w:rPrChange>
              </w:rPr>
              <w:t>44</w:t>
            </w:r>
          </w:p>
        </w:tc>
        <w:tc>
          <w:tcPr>
            <w:tcW w:w="1921" w:type="pct"/>
            <w:vAlign w:val="center"/>
          </w:tcPr>
          <w:p w14:paraId="0FDD15A4" w14:textId="77777777" w:rsidR="00264165" w:rsidRPr="00400885" w:rsidRDefault="00000000">
            <w:pPr>
              <w:ind w:firstLine="360"/>
              <w:jc w:val="center"/>
              <w:rPr>
                <w:rFonts w:ascii="Times New Roman" w:hAnsi="Times New Roman" w:cs="Times New Roman"/>
                <w:color w:val="000000" w:themeColor="text1"/>
                <w:sz w:val="18"/>
                <w:szCs w:val="18"/>
                <w:rPrChange w:id="35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51" w:author="sun shuting" w:date="2022-11-13T01:38:00Z">
                  <w:rPr>
                    <w:rFonts w:cs="Times New Roman"/>
                    <w:color w:val="000000" w:themeColor="text1"/>
                    <w:sz w:val="18"/>
                    <w:szCs w:val="18"/>
                  </w:rPr>
                </w:rPrChange>
              </w:rPr>
              <w:t>Left Frontal Pole</w:t>
            </w:r>
          </w:p>
        </w:tc>
      </w:tr>
      <w:tr w:rsidR="00264165" w14:paraId="1C7A3753" w14:textId="77777777">
        <w:trPr>
          <w:trHeight w:val="20"/>
          <w:jc w:val="center"/>
        </w:trPr>
        <w:tc>
          <w:tcPr>
            <w:tcW w:w="928" w:type="pct"/>
            <w:vAlign w:val="center"/>
          </w:tcPr>
          <w:p w14:paraId="57D2B76A" w14:textId="77777777" w:rsidR="00264165" w:rsidRPr="00400885" w:rsidRDefault="00000000">
            <w:pPr>
              <w:ind w:firstLine="360"/>
              <w:jc w:val="center"/>
              <w:rPr>
                <w:rFonts w:ascii="Times New Roman" w:hAnsi="Times New Roman" w:cs="Times New Roman"/>
                <w:color w:val="000000" w:themeColor="text1"/>
                <w:sz w:val="18"/>
                <w:szCs w:val="18"/>
                <w:rPrChange w:id="35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53" w:author="sun shuting" w:date="2022-11-13T01:38:00Z">
                  <w:rPr>
                    <w:rFonts w:cs="Times New Roman"/>
                    <w:color w:val="000000" w:themeColor="text1"/>
                    <w:sz w:val="18"/>
                    <w:szCs w:val="18"/>
                  </w:rPr>
                </w:rPrChange>
              </w:rPr>
              <w:t>3</w:t>
            </w:r>
          </w:p>
        </w:tc>
        <w:tc>
          <w:tcPr>
            <w:tcW w:w="672" w:type="pct"/>
            <w:vAlign w:val="center"/>
          </w:tcPr>
          <w:p w14:paraId="49D331CD" w14:textId="77777777" w:rsidR="00264165" w:rsidRPr="00400885" w:rsidRDefault="00000000">
            <w:pPr>
              <w:ind w:firstLine="360"/>
              <w:jc w:val="center"/>
              <w:rPr>
                <w:rFonts w:ascii="Times New Roman" w:hAnsi="Times New Roman" w:cs="Times New Roman"/>
                <w:color w:val="000000" w:themeColor="text1"/>
                <w:sz w:val="18"/>
                <w:szCs w:val="18"/>
                <w:rPrChange w:id="35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55" w:author="sun shuting" w:date="2022-11-13T01:38:00Z">
                  <w:rPr>
                    <w:rFonts w:cs="Times New Roman"/>
                    <w:color w:val="000000" w:themeColor="text1"/>
                    <w:sz w:val="18"/>
                    <w:szCs w:val="18"/>
                  </w:rPr>
                </w:rPrChange>
              </w:rPr>
              <w:t>106</w:t>
            </w:r>
          </w:p>
        </w:tc>
        <w:tc>
          <w:tcPr>
            <w:tcW w:w="478" w:type="pct"/>
            <w:vAlign w:val="center"/>
          </w:tcPr>
          <w:p w14:paraId="462A6C93" w14:textId="77777777" w:rsidR="00264165" w:rsidRPr="00400885" w:rsidRDefault="00000000">
            <w:pPr>
              <w:jc w:val="center"/>
              <w:rPr>
                <w:rFonts w:ascii="Times New Roman" w:hAnsi="Times New Roman" w:cs="Times New Roman"/>
                <w:color w:val="000000" w:themeColor="text1"/>
                <w:sz w:val="18"/>
                <w:szCs w:val="18"/>
                <w:rPrChange w:id="35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57" w:author="sun shuting" w:date="2022-11-13T01:38:00Z">
                  <w:rPr>
                    <w:rFonts w:cs="Times New Roman"/>
                    <w:color w:val="000000" w:themeColor="text1"/>
                    <w:sz w:val="18"/>
                    <w:szCs w:val="18"/>
                  </w:rPr>
                </w:rPrChange>
              </w:rPr>
              <w:t>-54</w:t>
            </w:r>
          </w:p>
        </w:tc>
        <w:tc>
          <w:tcPr>
            <w:tcW w:w="478" w:type="pct"/>
            <w:vAlign w:val="center"/>
          </w:tcPr>
          <w:p w14:paraId="64941AD7" w14:textId="77777777" w:rsidR="00264165" w:rsidRPr="00400885" w:rsidRDefault="00000000">
            <w:pPr>
              <w:jc w:val="center"/>
              <w:rPr>
                <w:rFonts w:ascii="Times New Roman" w:hAnsi="Times New Roman" w:cs="Times New Roman"/>
                <w:color w:val="000000" w:themeColor="text1"/>
                <w:sz w:val="18"/>
                <w:szCs w:val="18"/>
                <w:rPrChange w:id="35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59" w:author="sun shuting" w:date="2022-11-13T01:38:00Z">
                  <w:rPr>
                    <w:rFonts w:cs="Times New Roman"/>
                    <w:color w:val="000000" w:themeColor="text1"/>
                    <w:sz w:val="18"/>
                    <w:szCs w:val="18"/>
                  </w:rPr>
                </w:rPrChange>
              </w:rPr>
              <w:t>-50</w:t>
            </w:r>
          </w:p>
        </w:tc>
        <w:tc>
          <w:tcPr>
            <w:tcW w:w="523" w:type="pct"/>
            <w:vAlign w:val="center"/>
          </w:tcPr>
          <w:p w14:paraId="20D6A956" w14:textId="77777777" w:rsidR="00264165" w:rsidRPr="00400885" w:rsidRDefault="00000000">
            <w:pPr>
              <w:jc w:val="center"/>
              <w:rPr>
                <w:rFonts w:ascii="Times New Roman" w:hAnsi="Times New Roman" w:cs="Times New Roman"/>
                <w:color w:val="000000" w:themeColor="text1"/>
                <w:sz w:val="18"/>
                <w:szCs w:val="18"/>
                <w:rPrChange w:id="36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61" w:author="sun shuting" w:date="2022-11-13T01:38:00Z">
                  <w:rPr>
                    <w:rFonts w:cs="Times New Roman"/>
                    <w:color w:val="000000" w:themeColor="text1"/>
                    <w:sz w:val="18"/>
                    <w:szCs w:val="18"/>
                  </w:rPr>
                </w:rPrChange>
              </w:rPr>
              <w:t>20</w:t>
            </w:r>
          </w:p>
        </w:tc>
        <w:tc>
          <w:tcPr>
            <w:tcW w:w="1921" w:type="pct"/>
            <w:vAlign w:val="center"/>
          </w:tcPr>
          <w:p w14:paraId="662B0C0D" w14:textId="77777777" w:rsidR="00264165" w:rsidRPr="00400885" w:rsidRDefault="00000000">
            <w:pPr>
              <w:jc w:val="center"/>
              <w:rPr>
                <w:rFonts w:ascii="Times New Roman" w:hAnsi="Times New Roman" w:cs="Times New Roman"/>
                <w:color w:val="000000" w:themeColor="text1"/>
                <w:sz w:val="18"/>
                <w:szCs w:val="18"/>
                <w:rPrChange w:id="36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63" w:author="sun shuting" w:date="2022-11-13T01:38:00Z">
                  <w:rPr>
                    <w:rFonts w:cs="Times New Roman"/>
                    <w:color w:val="000000" w:themeColor="text1"/>
                    <w:sz w:val="18"/>
                    <w:szCs w:val="18"/>
                  </w:rPr>
                </w:rPrChange>
              </w:rPr>
              <w:t>Left Angular Gyrus</w:t>
            </w:r>
          </w:p>
        </w:tc>
      </w:tr>
      <w:tr w:rsidR="00264165" w14:paraId="7D8CE2F0" w14:textId="77777777">
        <w:trPr>
          <w:trHeight w:val="20"/>
          <w:jc w:val="center"/>
        </w:trPr>
        <w:tc>
          <w:tcPr>
            <w:tcW w:w="928" w:type="pct"/>
            <w:vAlign w:val="center"/>
          </w:tcPr>
          <w:p w14:paraId="17A93483" w14:textId="77777777" w:rsidR="00264165" w:rsidRPr="00400885" w:rsidRDefault="00000000">
            <w:pPr>
              <w:ind w:firstLine="360"/>
              <w:jc w:val="center"/>
              <w:rPr>
                <w:rFonts w:ascii="Times New Roman" w:hAnsi="Times New Roman" w:cs="Times New Roman"/>
                <w:color w:val="000000" w:themeColor="text1"/>
                <w:sz w:val="18"/>
                <w:szCs w:val="18"/>
                <w:rPrChange w:id="36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65" w:author="sun shuting" w:date="2022-11-13T01:38:00Z">
                  <w:rPr>
                    <w:rFonts w:cs="Times New Roman"/>
                    <w:color w:val="000000" w:themeColor="text1"/>
                    <w:sz w:val="18"/>
                    <w:szCs w:val="18"/>
                  </w:rPr>
                </w:rPrChange>
              </w:rPr>
              <w:t>4</w:t>
            </w:r>
          </w:p>
        </w:tc>
        <w:tc>
          <w:tcPr>
            <w:tcW w:w="672" w:type="pct"/>
            <w:vAlign w:val="center"/>
          </w:tcPr>
          <w:p w14:paraId="51503265" w14:textId="77777777" w:rsidR="00264165" w:rsidRPr="00400885" w:rsidRDefault="00000000">
            <w:pPr>
              <w:ind w:firstLine="360"/>
              <w:jc w:val="center"/>
              <w:rPr>
                <w:rFonts w:ascii="Times New Roman" w:hAnsi="Times New Roman" w:cs="Times New Roman"/>
                <w:color w:val="000000" w:themeColor="text1"/>
                <w:sz w:val="18"/>
                <w:szCs w:val="18"/>
                <w:rPrChange w:id="366"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67" w:author="sun shuting" w:date="2022-11-13T01:38:00Z">
                  <w:rPr>
                    <w:rFonts w:cs="Times New Roman"/>
                    <w:color w:val="000000" w:themeColor="text1"/>
                    <w:sz w:val="18"/>
                    <w:szCs w:val="18"/>
                  </w:rPr>
                </w:rPrChange>
              </w:rPr>
              <w:t>12</w:t>
            </w:r>
          </w:p>
        </w:tc>
        <w:tc>
          <w:tcPr>
            <w:tcW w:w="478" w:type="pct"/>
            <w:vAlign w:val="center"/>
          </w:tcPr>
          <w:p w14:paraId="0CAA3E5C" w14:textId="77777777" w:rsidR="00264165" w:rsidRPr="00400885" w:rsidRDefault="00000000">
            <w:pPr>
              <w:jc w:val="center"/>
              <w:rPr>
                <w:rFonts w:ascii="Times New Roman" w:hAnsi="Times New Roman" w:cs="Times New Roman"/>
                <w:color w:val="000000" w:themeColor="text1"/>
                <w:sz w:val="18"/>
                <w:szCs w:val="18"/>
                <w:rPrChange w:id="368"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69" w:author="sun shuting" w:date="2022-11-13T01:38:00Z">
                  <w:rPr>
                    <w:rFonts w:cs="Times New Roman"/>
                    <w:color w:val="000000" w:themeColor="text1"/>
                    <w:sz w:val="18"/>
                    <w:szCs w:val="18"/>
                  </w:rPr>
                </w:rPrChange>
              </w:rPr>
              <w:t>-26</w:t>
            </w:r>
          </w:p>
        </w:tc>
        <w:tc>
          <w:tcPr>
            <w:tcW w:w="478" w:type="pct"/>
            <w:vAlign w:val="center"/>
          </w:tcPr>
          <w:p w14:paraId="7A2717F3" w14:textId="77777777" w:rsidR="00264165" w:rsidRPr="00400885" w:rsidRDefault="00000000">
            <w:pPr>
              <w:jc w:val="center"/>
              <w:rPr>
                <w:rFonts w:ascii="Times New Roman" w:hAnsi="Times New Roman" w:cs="Times New Roman"/>
                <w:color w:val="000000" w:themeColor="text1"/>
                <w:sz w:val="18"/>
                <w:szCs w:val="18"/>
                <w:rPrChange w:id="370"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71" w:author="sun shuting" w:date="2022-11-13T01:38:00Z">
                  <w:rPr>
                    <w:rFonts w:cs="Times New Roman"/>
                    <w:color w:val="000000" w:themeColor="text1"/>
                    <w:sz w:val="18"/>
                    <w:szCs w:val="18"/>
                  </w:rPr>
                </w:rPrChange>
              </w:rPr>
              <w:t>56</w:t>
            </w:r>
          </w:p>
        </w:tc>
        <w:tc>
          <w:tcPr>
            <w:tcW w:w="523" w:type="pct"/>
            <w:vAlign w:val="center"/>
          </w:tcPr>
          <w:p w14:paraId="48CEBEE3" w14:textId="77777777" w:rsidR="00264165" w:rsidRPr="00400885" w:rsidRDefault="00000000">
            <w:pPr>
              <w:jc w:val="center"/>
              <w:rPr>
                <w:rFonts w:ascii="Times New Roman" w:hAnsi="Times New Roman" w:cs="Times New Roman"/>
                <w:color w:val="000000" w:themeColor="text1"/>
                <w:sz w:val="18"/>
                <w:szCs w:val="18"/>
                <w:rPrChange w:id="372"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73" w:author="sun shuting" w:date="2022-11-13T01:38:00Z">
                  <w:rPr>
                    <w:rFonts w:cs="Times New Roman"/>
                    <w:color w:val="000000" w:themeColor="text1"/>
                    <w:sz w:val="18"/>
                    <w:szCs w:val="18"/>
                  </w:rPr>
                </w:rPrChange>
              </w:rPr>
              <w:t>26</w:t>
            </w:r>
          </w:p>
        </w:tc>
        <w:tc>
          <w:tcPr>
            <w:tcW w:w="1921" w:type="pct"/>
            <w:vAlign w:val="center"/>
          </w:tcPr>
          <w:p w14:paraId="3E7DDCD0" w14:textId="77777777" w:rsidR="00264165" w:rsidRPr="00400885" w:rsidRDefault="00000000">
            <w:pPr>
              <w:ind w:firstLine="360"/>
              <w:jc w:val="center"/>
              <w:rPr>
                <w:rFonts w:ascii="Times New Roman" w:hAnsi="Times New Roman" w:cs="Times New Roman"/>
                <w:color w:val="000000" w:themeColor="text1"/>
                <w:sz w:val="18"/>
                <w:szCs w:val="18"/>
                <w:rPrChange w:id="374" w:author="sun shuting" w:date="2022-11-13T01:38:00Z">
                  <w:rPr>
                    <w:rFonts w:cs="Times New Roman"/>
                    <w:color w:val="000000" w:themeColor="text1"/>
                    <w:sz w:val="18"/>
                    <w:szCs w:val="18"/>
                  </w:rPr>
                </w:rPrChange>
              </w:rPr>
            </w:pPr>
            <w:r w:rsidRPr="00400885">
              <w:rPr>
                <w:rFonts w:ascii="Times New Roman" w:hAnsi="Times New Roman" w:cs="Times New Roman"/>
                <w:color w:val="000000" w:themeColor="text1"/>
                <w:sz w:val="18"/>
                <w:szCs w:val="18"/>
                <w:rPrChange w:id="375" w:author="sun shuting" w:date="2022-11-13T01:38:00Z">
                  <w:rPr>
                    <w:rFonts w:cs="Times New Roman"/>
                    <w:color w:val="000000" w:themeColor="text1"/>
                    <w:sz w:val="18"/>
                    <w:szCs w:val="18"/>
                  </w:rPr>
                </w:rPrChange>
              </w:rPr>
              <w:t>Left Frontal Pole</w:t>
            </w:r>
          </w:p>
        </w:tc>
      </w:tr>
    </w:tbl>
    <w:p w14:paraId="20EB070D" w14:textId="77777777" w:rsidR="00264165" w:rsidRDefault="00000000">
      <w:pPr>
        <w:pStyle w:val="2"/>
        <w:rPr>
          <w:color w:val="000000" w:themeColor="text1"/>
        </w:rPr>
      </w:pPr>
      <w:bookmarkStart w:id="376" w:name="_Hlk107523311"/>
      <w:bookmarkEnd w:id="376"/>
      <w:r>
        <w:rPr>
          <w:color w:val="000000" w:themeColor="text1"/>
        </w:rPr>
        <w:t xml:space="preserve">4  </w:t>
      </w:r>
      <w:r>
        <w:rPr>
          <w:color w:val="000000" w:themeColor="text1"/>
        </w:rPr>
        <w:t>数据价值</w:t>
      </w:r>
    </w:p>
    <w:p w14:paraId="737A4CEB" w14:textId="77777777" w:rsidR="00264165" w:rsidRDefault="00000000">
      <w:pPr>
        <w:ind w:firstLineChars="200" w:firstLine="420"/>
        <w:rPr>
          <w:rFonts w:cs="Times New Roman"/>
          <w:bCs/>
          <w:color w:val="000000" w:themeColor="text1"/>
          <w:szCs w:val="21"/>
        </w:rPr>
      </w:pPr>
      <w:bookmarkStart w:id="377" w:name="_Hlk116222758"/>
      <w:r>
        <w:rPr>
          <w:rFonts w:cs="Times New Roman" w:hint="eastAsia"/>
          <w:bCs/>
          <w:color w:val="000000" w:themeColor="text1"/>
          <w:szCs w:val="21"/>
        </w:rPr>
        <w:t>本数据集对自我参照的</w:t>
      </w:r>
      <w:r>
        <w:rPr>
          <w:rFonts w:cs="Times New Roman" w:hint="eastAsia"/>
          <w:bCs/>
          <w:color w:val="000000" w:themeColor="text1"/>
          <w:szCs w:val="21"/>
        </w:rPr>
        <w:t>fMRI</w:t>
      </w:r>
      <w:r>
        <w:rPr>
          <w:rFonts w:cs="Times New Roman" w:hint="eastAsia"/>
          <w:bCs/>
          <w:color w:val="000000" w:themeColor="text1"/>
          <w:szCs w:val="21"/>
        </w:rPr>
        <w:t>和</w:t>
      </w:r>
      <w:r>
        <w:rPr>
          <w:rFonts w:cs="Times New Roman" w:hint="eastAsia"/>
          <w:bCs/>
          <w:color w:val="000000" w:themeColor="text1"/>
          <w:szCs w:val="21"/>
        </w:rPr>
        <w:t>P</w:t>
      </w:r>
      <w:r>
        <w:rPr>
          <w:rFonts w:cs="Times New Roman"/>
          <w:bCs/>
          <w:color w:val="000000" w:themeColor="text1"/>
          <w:szCs w:val="21"/>
        </w:rPr>
        <w:t>ET</w:t>
      </w:r>
      <w:r>
        <w:rPr>
          <w:rFonts w:cs="Times New Roman" w:hint="eastAsia"/>
          <w:bCs/>
          <w:color w:val="000000" w:themeColor="text1"/>
          <w:szCs w:val="21"/>
        </w:rPr>
        <w:t>研究进行梳理，详细地分析现有文献中对自我参照的操作化定义。在此基础上，统一描述神经成像研究中关于自我参照操作化定义的细节，区分几类可能会影响自我参照的操作化定义，有助于研究者意识到操作化定义的重要性以及“自我参照”这一概念的本体论承诺问题，促进“自我参照”这一概念使用的规范性。</w:t>
      </w:r>
    </w:p>
    <w:bookmarkEnd w:id="377"/>
    <w:p w14:paraId="35E5D359" w14:textId="77777777" w:rsidR="00264165" w:rsidRDefault="00000000">
      <w:pPr>
        <w:ind w:firstLineChars="200" w:firstLine="420"/>
        <w:rPr>
          <w:rFonts w:cs="Times New Roman"/>
          <w:bCs/>
          <w:color w:val="000000" w:themeColor="text1"/>
          <w:szCs w:val="21"/>
        </w:rPr>
      </w:pPr>
      <w:r>
        <w:rPr>
          <w:rFonts w:cs="Times New Roman" w:hint="eastAsia"/>
          <w:bCs/>
          <w:color w:val="000000" w:themeColor="text1"/>
          <w:szCs w:val="21"/>
        </w:rPr>
        <w:t>其次，本数据集</w:t>
      </w:r>
      <w:r>
        <w:rPr>
          <w:rFonts w:cs="Times New Roman" w:hint="eastAsia"/>
          <w:color w:val="000000" w:themeColor="text1"/>
          <w:szCs w:val="21"/>
        </w:rPr>
        <w:t>为自我参照提供更精细的元分析数据，</w:t>
      </w:r>
      <w:r>
        <w:rPr>
          <w:rFonts w:cs="Times New Roman" w:hint="eastAsia"/>
          <w:bCs/>
          <w:color w:val="000000" w:themeColor="text1"/>
          <w:szCs w:val="21"/>
        </w:rPr>
        <w:t>将利于比较不同操作化定义对自我参照的影响，提升对心理概念与操作化定义之间的关系的理解。如何操作化定义一个心理过程本身包含研究者对该心理过程的理论预设。比较不同操作化定义将有助于研究者更加清晰地将对自我参照的理论预设进行表述，促进关于自我参照加工的理论建构。精细的区分不同操作化定义也将有助于提高对自我参照激活脑区的精细认识，增进对自我参照的认知神经机制的理解，为跨精神疾病诊疗提供依据。最后，本数据集的建立为后续构建类似的认知本体论数据集提供一定参考依据。</w:t>
      </w:r>
    </w:p>
    <w:p w14:paraId="4CE9E076" w14:textId="77777777" w:rsidR="00264165" w:rsidRDefault="00000000">
      <w:pPr>
        <w:ind w:firstLineChars="200" w:firstLine="420"/>
        <w:rPr>
          <w:rFonts w:cs="Times New Roman"/>
          <w:bCs/>
          <w:color w:val="000000" w:themeColor="text1"/>
          <w:szCs w:val="21"/>
        </w:rPr>
      </w:pPr>
      <w:r>
        <w:rPr>
          <w:rFonts w:cs="Times New Roman" w:hint="eastAsia"/>
          <w:bCs/>
          <w:color w:val="000000" w:themeColor="text1"/>
          <w:szCs w:val="21"/>
        </w:rPr>
        <w:t>本数据集作为首个针对单个</w:t>
      </w:r>
      <w:proofErr w:type="gramStart"/>
      <w:r>
        <w:rPr>
          <w:rFonts w:cs="Times New Roman" w:hint="eastAsia"/>
          <w:bCs/>
          <w:color w:val="000000" w:themeColor="text1"/>
          <w:szCs w:val="21"/>
        </w:rPr>
        <w:t>心理构念的</w:t>
      </w:r>
      <w:proofErr w:type="gramEnd"/>
      <w:r>
        <w:rPr>
          <w:rFonts w:cs="Times New Roman" w:hint="eastAsia"/>
          <w:bCs/>
          <w:color w:val="000000" w:themeColor="text1"/>
          <w:szCs w:val="21"/>
        </w:rPr>
        <w:t>神经成像认知本体论数据集，在数据量和数据格式上仍然具有较大的提升空间。在数量上，未来需要加入更多的自我信息加工相关的神经成像研究，例如关于自我面孔识别的神经成像研究</w:t>
      </w:r>
      <w:bookmarkStart w:id="378" w:name="_Hlk116060659"/>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2</w:t>
      </w:r>
      <w:r>
        <w:rPr>
          <w:rFonts w:cs="Times New Roman"/>
          <w:color w:val="000000" w:themeColor="text1"/>
          <w:kern w:val="0"/>
          <w:szCs w:val="24"/>
          <w:vertAlign w:val="superscript"/>
        </w:rPr>
        <w:t>]</w:t>
      </w:r>
      <w:bookmarkEnd w:id="378"/>
      <w:r>
        <w:rPr>
          <w:rFonts w:cs="Times New Roman" w:hint="eastAsia"/>
          <w:bCs/>
          <w:color w:val="000000" w:themeColor="text1"/>
          <w:szCs w:val="21"/>
        </w:rPr>
        <w:t>、自传体记忆的神经成像研究等</w:t>
      </w:r>
      <w:r>
        <w:rPr>
          <w:rFonts w:cs="Times New Roman"/>
          <w:color w:val="000000" w:themeColor="text1"/>
          <w:szCs w:val="21"/>
          <w:vertAlign w:val="superscript"/>
        </w:rPr>
        <w:t>[2</w:t>
      </w:r>
      <w:r>
        <w:rPr>
          <w:rFonts w:cs="Times New Roman" w:hint="eastAsia"/>
          <w:color w:val="000000" w:themeColor="text1"/>
          <w:szCs w:val="21"/>
          <w:vertAlign w:val="superscript"/>
        </w:rPr>
        <w:t>4</w:t>
      </w:r>
      <w:r>
        <w:rPr>
          <w:rFonts w:cs="Times New Roman"/>
          <w:color w:val="000000" w:themeColor="text1"/>
          <w:szCs w:val="21"/>
          <w:vertAlign w:val="superscript"/>
        </w:rPr>
        <w:t>]</w:t>
      </w:r>
      <w:r>
        <w:rPr>
          <w:rFonts w:cs="Times New Roman" w:hint="eastAsia"/>
          <w:bCs/>
          <w:color w:val="000000" w:themeColor="text1"/>
          <w:szCs w:val="21"/>
        </w:rPr>
        <w:t>。在数据格式上，未来可能整合更加</w:t>
      </w:r>
      <w:proofErr w:type="gramStart"/>
      <w:r>
        <w:rPr>
          <w:rFonts w:cs="Times New Roman" w:hint="eastAsia"/>
          <w:bCs/>
          <w:color w:val="000000" w:themeColor="text1"/>
          <w:szCs w:val="21"/>
        </w:rPr>
        <w:t>方便机</w:t>
      </w:r>
      <w:proofErr w:type="gramEnd"/>
      <w:r>
        <w:rPr>
          <w:rFonts w:cs="Times New Roman" w:hint="eastAsia"/>
          <w:bCs/>
          <w:color w:val="000000" w:themeColor="text1"/>
          <w:szCs w:val="21"/>
        </w:rPr>
        <w:t>读和自动化元分析的技术，例如，与</w:t>
      </w:r>
      <w:proofErr w:type="spellStart"/>
      <w:r>
        <w:rPr>
          <w:rFonts w:cs="Times New Roman" w:hint="eastAsia"/>
          <w:bCs/>
          <w:color w:val="000000" w:themeColor="text1"/>
          <w:szCs w:val="21"/>
        </w:rPr>
        <w:t>D</w:t>
      </w:r>
      <w:r>
        <w:rPr>
          <w:rFonts w:cs="Times New Roman"/>
          <w:bCs/>
          <w:color w:val="000000" w:themeColor="text1"/>
          <w:szCs w:val="21"/>
        </w:rPr>
        <w:t>atalad</w:t>
      </w:r>
      <w:proofErr w:type="spellEnd"/>
      <w:r>
        <w:rPr>
          <w:rFonts w:cs="Times New Roman"/>
          <w:color w:val="000000" w:themeColor="text1"/>
          <w:kern w:val="0"/>
          <w:szCs w:val="24"/>
          <w:vertAlign w:val="superscript"/>
        </w:rPr>
        <w:t>[</w:t>
      </w:r>
      <w:r>
        <w:rPr>
          <w:rFonts w:cs="Times New Roman" w:hint="eastAsia"/>
          <w:color w:val="000000" w:themeColor="text1"/>
          <w:kern w:val="0"/>
          <w:szCs w:val="24"/>
          <w:vertAlign w:val="superscript"/>
        </w:rPr>
        <w:t>38</w:t>
      </w:r>
      <w:r>
        <w:rPr>
          <w:rFonts w:cs="Times New Roman"/>
          <w:color w:val="000000" w:themeColor="text1"/>
          <w:kern w:val="0"/>
          <w:szCs w:val="24"/>
          <w:vertAlign w:val="superscript"/>
        </w:rPr>
        <w:t>]</w:t>
      </w:r>
      <w:r>
        <w:rPr>
          <w:rFonts w:cs="Times New Roman" w:hint="eastAsia"/>
          <w:bCs/>
          <w:color w:val="000000" w:themeColor="text1"/>
          <w:szCs w:val="21"/>
        </w:rPr>
        <w:t>进行整合。</w:t>
      </w:r>
    </w:p>
    <w:p w14:paraId="4354F49F" w14:textId="77777777" w:rsidR="00264165" w:rsidRDefault="00000000">
      <w:pPr>
        <w:pStyle w:val="2"/>
        <w:rPr>
          <w:color w:val="000000" w:themeColor="text1"/>
          <w:szCs w:val="21"/>
        </w:rPr>
      </w:pPr>
      <w:r>
        <w:rPr>
          <w:color w:val="000000" w:themeColor="text1"/>
        </w:rPr>
        <w:t xml:space="preserve">5  </w:t>
      </w:r>
      <w:r>
        <w:rPr>
          <w:color w:val="000000" w:themeColor="text1"/>
        </w:rPr>
        <w:t>数据使用方法和建议</w:t>
      </w:r>
    </w:p>
    <w:p w14:paraId="2D3944DD" w14:textId="77777777" w:rsidR="00264165" w:rsidRDefault="00000000">
      <w:pPr>
        <w:ind w:firstLineChars="200" w:firstLine="420"/>
        <w:rPr>
          <w:color w:val="000000" w:themeColor="text1"/>
        </w:rPr>
      </w:pPr>
      <w:r>
        <w:rPr>
          <w:rFonts w:hint="eastAsia"/>
          <w:color w:val="000000" w:themeColor="text1"/>
        </w:rPr>
        <w:t>本</w:t>
      </w:r>
      <w:r>
        <w:rPr>
          <w:color w:val="000000" w:themeColor="text1"/>
        </w:rPr>
        <w:t>数据</w:t>
      </w:r>
      <w:proofErr w:type="gramStart"/>
      <w:r>
        <w:rPr>
          <w:rFonts w:hint="eastAsia"/>
          <w:color w:val="000000" w:themeColor="text1"/>
        </w:rPr>
        <w:t>集包括</w:t>
      </w:r>
      <w:proofErr w:type="gramEnd"/>
      <w:r>
        <w:rPr>
          <w:rFonts w:hint="eastAsia"/>
          <w:color w:val="000000" w:themeColor="text1"/>
        </w:rPr>
        <w:t>自我参照操作化定义及其</w:t>
      </w:r>
      <w:r>
        <w:rPr>
          <w:rFonts w:hint="eastAsia"/>
          <w:color w:val="000000" w:themeColor="text1"/>
        </w:rPr>
        <w:t>fMRI</w:t>
      </w:r>
      <w:r>
        <w:rPr>
          <w:rFonts w:hint="eastAsia"/>
          <w:color w:val="000000" w:themeColor="text1"/>
        </w:rPr>
        <w:t>和</w:t>
      </w:r>
      <w:r>
        <w:rPr>
          <w:rFonts w:hint="eastAsia"/>
          <w:color w:val="000000" w:themeColor="text1"/>
        </w:rPr>
        <w:t>P</w:t>
      </w:r>
      <w:r>
        <w:rPr>
          <w:color w:val="000000" w:themeColor="text1"/>
        </w:rPr>
        <w:t>ET</w:t>
      </w:r>
      <w:r>
        <w:rPr>
          <w:rFonts w:hint="eastAsia"/>
          <w:color w:val="000000" w:themeColor="text1"/>
        </w:rPr>
        <w:t>激活坐标点的结果，并使用</w:t>
      </w:r>
      <w:r>
        <w:rPr>
          <w:rFonts w:hint="eastAsia"/>
          <w:color w:val="000000" w:themeColor="text1"/>
        </w:rPr>
        <w:t>ALE</w:t>
      </w:r>
      <w:r>
        <w:rPr>
          <w:rFonts w:hint="eastAsia"/>
          <w:color w:val="000000" w:themeColor="text1"/>
        </w:rPr>
        <w:t>神经成像元分析中常见的格式。研究者可采用</w:t>
      </w:r>
      <w:proofErr w:type="spellStart"/>
      <w:r>
        <w:rPr>
          <w:rFonts w:hint="eastAsia"/>
          <w:color w:val="000000" w:themeColor="text1"/>
        </w:rPr>
        <w:t>GingerALE</w:t>
      </w:r>
      <w:proofErr w:type="spellEnd"/>
      <w:r>
        <w:rPr>
          <w:rFonts w:hint="eastAsia"/>
          <w:color w:val="000000" w:themeColor="text1"/>
        </w:rPr>
        <w:t>、</w:t>
      </w:r>
      <w:proofErr w:type="spellStart"/>
      <w:r>
        <w:rPr>
          <w:rFonts w:hint="eastAsia"/>
          <w:color w:val="000000" w:themeColor="text1"/>
        </w:rPr>
        <w:t>Matlab</w:t>
      </w:r>
      <w:proofErr w:type="spellEnd"/>
      <w:r>
        <w:rPr>
          <w:rFonts w:hint="eastAsia"/>
          <w:color w:val="000000" w:themeColor="text1"/>
        </w:rPr>
        <w:t>和</w:t>
      </w:r>
      <w:r>
        <w:rPr>
          <w:rFonts w:hint="eastAsia"/>
          <w:color w:val="000000" w:themeColor="text1"/>
        </w:rPr>
        <w:t>Python</w:t>
      </w:r>
      <w:r>
        <w:rPr>
          <w:rFonts w:hint="eastAsia"/>
          <w:color w:val="000000" w:themeColor="text1"/>
        </w:rPr>
        <w:t>等软件进行数据的读取与分析。未来研究可以根据操作化定义对感兴趣的自我参照加工过程进行分类并</w:t>
      </w:r>
      <w:r>
        <w:rPr>
          <w:rFonts w:hint="eastAsia"/>
          <w:color w:val="000000" w:themeColor="text1"/>
        </w:rPr>
        <w:lastRenderedPageBreak/>
        <w:t>进行基于坐标的神经成像元分析或激活网络图谱（</w:t>
      </w:r>
      <w:r>
        <w:rPr>
          <w:rFonts w:hint="eastAsia"/>
          <w:color w:val="000000" w:themeColor="text1"/>
        </w:rPr>
        <w:t>Activation</w:t>
      </w:r>
      <w:r>
        <w:rPr>
          <w:color w:val="000000" w:themeColor="text1"/>
        </w:rPr>
        <w:t xml:space="preserve"> Network Mapping</w:t>
      </w:r>
      <w:r>
        <w:rPr>
          <w:rFonts w:hint="eastAsia"/>
          <w:color w:val="000000" w:themeColor="text1"/>
        </w:rPr>
        <w:t>）</w:t>
      </w:r>
      <w:r>
        <w:rPr>
          <w:color w:val="000000" w:themeColor="text1"/>
          <w:vertAlign w:val="superscript"/>
          <w:lang w:val="en-IE"/>
        </w:rPr>
        <w:t>[</w:t>
      </w:r>
      <w:r>
        <w:rPr>
          <w:rFonts w:hint="eastAsia"/>
          <w:color w:val="000000" w:themeColor="text1"/>
          <w:vertAlign w:val="superscript"/>
        </w:rPr>
        <w:t>39</w:t>
      </w:r>
      <w:r>
        <w:rPr>
          <w:color w:val="000000" w:themeColor="text1"/>
          <w:vertAlign w:val="superscript"/>
          <w:lang w:val="en-IE"/>
        </w:rPr>
        <w:t>]</w:t>
      </w:r>
      <w:r>
        <w:rPr>
          <w:rFonts w:hint="eastAsia"/>
          <w:color w:val="000000" w:themeColor="text1"/>
        </w:rPr>
        <w:t>分析，形成新的研究假设或与其他认知过程的元分析结果进行比较分析。具体而言，研究者可将自己的研究兴趣与数据集中关于自我参照的操作化定义信息相结合，对包含在本数据集中的研究进行二次分类和筛选，并提取各个实验中的激活坐标点的数据进行神经成像的元分析</w:t>
      </w:r>
      <w:r>
        <w:rPr>
          <w:rFonts w:cs="Times New Roman"/>
          <w:color w:val="000000" w:themeColor="text1"/>
          <w:kern w:val="0"/>
          <w:szCs w:val="24"/>
          <w:vertAlign w:val="superscript"/>
        </w:rPr>
        <w:t>[1</w:t>
      </w:r>
      <w:r>
        <w:rPr>
          <w:rFonts w:cs="Times New Roman" w:hint="eastAsia"/>
          <w:color w:val="000000" w:themeColor="text1"/>
          <w:kern w:val="0"/>
          <w:szCs w:val="24"/>
          <w:vertAlign w:val="superscript"/>
        </w:rPr>
        <w:t>2</w:t>
      </w:r>
      <w:r>
        <w:rPr>
          <w:rFonts w:cs="Times New Roman"/>
          <w:color w:val="000000" w:themeColor="text1"/>
          <w:kern w:val="0"/>
          <w:szCs w:val="24"/>
          <w:vertAlign w:val="superscript"/>
        </w:rPr>
        <w:t>, 4</w:t>
      </w:r>
      <w:r>
        <w:rPr>
          <w:rFonts w:cs="Times New Roman" w:hint="eastAsia"/>
          <w:color w:val="000000" w:themeColor="text1"/>
          <w:kern w:val="0"/>
          <w:szCs w:val="24"/>
          <w:vertAlign w:val="superscript"/>
        </w:rPr>
        <w:t>0-</w:t>
      </w:r>
      <w:r>
        <w:rPr>
          <w:rFonts w:cs="Times New Roman"/>
          <w:color w:val="000000" w:themeColor="text1"/>
          <w:kern w:val="0"/>
          <w:szCs w:val="24"/>
          <w:vertAlign w:val="superscript"/>
        </w:rPr>
        <w:t>4</w:t>
      </w:r>
      <w:r>
        <w:rPr>
          <w:rFonts w:cs="Times New Roman" w:hint="eastAsia"/>
          <w:color w:val="000000" w:themeColor="text1"/>
          <w:kern w:val="0"/>
          <w:szCs w:val="24"/>
          <w:vertAlign w:val="superscript"/>
        </w:rPr>
        <w:t>2]</w:t>
      </w:r>
      <w:r>
        <w:rPr>
          <w:color w:val="000000" w:themeColor="text1"/>
        </w:rPr>
        <w:t>。</w:t>
      </w:r>
    </w:p>
    <w:p w14:paraId="0913A89B" w14:textId="77777777" w:rsidR="00264165" w:rsidRDefault="00000000">
      <w:pPr>
        <w:pStyle w:val="2"/>
        <w:rPr>
          <w:color w:val="000000" w:themeColor="text1"/>
        </w:rPr>
      </w:pPr>
      <w:r>
        <w:rPr>
          <w:color w:val="000000" w:themeColor="text1"/>
        </w:rPr>
        <w:t xml:space="preserve">6  </w:t>
      </w:r>
      <w:r>
        <w:rPr>
          <w:rFonts w:hint="eastAsia"/>
          <w:color w:val="000000" w:themeColor="text1"/>
        </w:rPr>
        <w:t>数据可用性声明</w:t>
      </w:r>
    </w:p>
    <w:p w14:paraId="5237FF60" w14:textId="77777777" w:rsidR="00264165" w:rsidRDefault="00000000">
      <w:pPr>
        <w:ind w:firstLineChars="200" w:firstLine="420"/>
        <w:rPr>
          <w:rFonts w:cs="Times New Roman"/>
          <w:bCs/>
          <w:color w:val="000000" w:themeColor="text1"/>
          <w:szCs w:val="21"/>
        </w:rPr>
      </w:pPr>
      <w:r>
        <w:rPr>
          <w:rFonts w:cs="Times New Roman" w:hint="eastAsia"/>
          <w:bCs/>
          <w:color w:val="000000" w:themeColor="text1"/>
          <w:szCs w:val="21"/>
        </w:rPr>
        <w:t>本数据集由已发表期刊论文中的公开数据构成，可在科学数据银行</w:t>
      </w:r>
      <w:r>
        <w:rPr>
          <w:rFonts w:cs="Times New Roman" w:hint="eastAsia"/>
          <w:bCs/>
          <w:color w:val="000000" w:themeColor="text1"/>
          <w:szCs w:val="21"/>
        </w:rPr>
        <w:t>(</w:t>
      </w:r>
      <w:r>
        <w:rPr>
          <w:rFonts w:cs="Times New Roman"/>
          <w:bCs/>
          <w:color w:val="000000" w:themeColor="text1"/>
          <w:szCs w:val="21"/>
        </w:rPr>
        <w:t>Science Data Bank</w:t>
      </w:r>
      <w:r>
        <w:rPr>
          <w:rFonts w:cs="Times New Roman" w:hint="eastAsia"/>
          <w:bCs/>
          <w:color w:val="000000" w:themeColor="text1"/>
          <w:szCs w:val="21"/>
        </w:rPr>
        <w:t>)</w:t>
      </w:r>
      <w:r>
        <w:rPr>
          <w:rFonts w:cs="Times New Roman" w:hint="eastAsia"/>
          <w:bCs/>
          <w:color w:val="000000" w:themeColor="text1"/>
          <w:szCs w:val="21"/>
        </w:rPr>
        <w:t>中获得本数据集的原始数据，具体而言，本数据集可通过访问</w:t>
      </w:r>
      <w:r>
        <w:rPr>
          <w:rFonts w:cs="Times New Roman" w:hint="eastAsia"/>
          <w:bCs/>
          <w:color w:val="000000" w:themeColor="text1"/>
          <w:szCs w:val="21"/>
        </w:rPr>
        <w:t>h</w:t>
      </w:r>
      <w:r>
        <w:rPr>
          <w:rFonts w:cs="Times New Roman"/>
          <w:bCs/>
          <w:color w:val="000000" w:themeColor="text1"/>
          <w:szCs w:val="21"/>
        </w:rPr>
        <w:t>ttp://doi.org/10.57760/sciencedb.j00001.00469</w:t>
      </w:r>
      <w:r>
        <w:rPr>
          <w:rFonts w:cs="Times New Roman" w:hint="eastAsia"/>
          <w:bCs/>
          <w:color w:val="000000" w:themeColor="text1"/>
          <w:szCs w:val="21"/>
        </w:rPr>
        <w:t>获得。如果您在研究中使用本数据集，请在参考文献中标注引用。本数据集禁止用于商业用途。</w:t>
      </w:r>
    </w:p>
    <w:p w14:paraId="494CE123" w14:textId="77777777" w:rsidR="00264165" w:rsidRDefault="00000000">
      <w:pPr>
        <w:pStyle w:val="2"/>
        <w:ind w:rightChars="100" w:right="210"/>
        <w:rPr>
          <w:color w:val="000000" w:themeColor="text1"/>
          <w:szCs w:val="28"/>
        </w:rPr>
      </w:pPr>
      <w:commentRangeStart w:id="379"/>
      <w:r>
        <w:rPr>
          <w:color w:val="000000" w:themeColor="text1"/>
          <w:szCs w:val="28"/>
        </w:rPr>
        <w:t>数据作者分工职责</w:t>
      </w:r>
      <w:commentRangeEnd w:id="379"/>
      <w:r>
        <w:rPr>
          <w:color w:val="000000" w:themeColor="text1"/>
        </w:rPr>
        <w:commentReference w:id="379"/>
      </w:r>
    </w:p>
    <w:p w14:paraId="501D2A7B" w14:textId="77777777" w:rsidR="00264165" w:rsidRDefault="00000000">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胡传鹏</w:t>
      </w:r>
      <w:r>
        <w:rPr>
          <w:color w:val="000000" w:themeColor="text1"/>
          <w:szCs w:val="21"/>
        </w:rPr>
        <w:t>（</w:t>
      </w:r>
      <w:r>
        <w:rPr>
          <w:rFonts w:hint="eastAsia"/>
          <w:color w:val="000000" w:themeColor="text1"/>
          <w:szCs w:val="21"/>
        </w:rPr>
        <w:t>1</w:t>
      </w:r>
      <w:r>
        <w:rPr>
          <w:color w:val="000000" w:themeColor="text1"/>
          <w:szCs w:val="21"/>
        </w:rPr>
        <w:t>987—</w:t>
      </w:r>
      <w:r>
        <w:rPr>
          <w:color w:val="000000" w:themeColor="text1"/>
          <w:szCs w:val="21"/>
        </w:rPr>
        <w:t>），</w:t>
      </w:r>
      <w:r>
        <w:rPr>
          <w:rFonts w:hint="eastAsia"/>
          <w:color w:val="000000" w:themeColor="text1"/>
          <w:szCs w:val="21"/>
        </w:rPr>
        <w:t>男</w:t>
      </w:r>
      <w:r>
        <w:rPr>
          <w:color w:val="000000" w:themeColor="text1"/>
          <w:szCs w:val="21"/>
        </w:rPr>
        <w:t>，</w:t>
      </w:r>
      <w:r>
        <w:rPr>
          <w:rFonts w:hint="eastAsia"/>
          <w:color w:val="000000" w:themeColor="text1"/>
          <w:szCs w:val="21"/>
        </w:rPr>
        <w:t>湖北</w:t>
      </w:r>
      <w:r>
        <w:rPr>
          <w:color w:val="000000" w:themeColor="text1"/>
          <w:szCs w:val="21"/>
        </w:rPr>
        <w:t>省</w:t>
      </w:r>
      <w:r>
        <w:rPr>
          <w:rFonts w:hint="eastAsia"/>
          <w:color w:val="000000" w:themeColor="text1"/>
          <w:szCs w:val="21"/>
        </w:rPr>
        <w:t>荆州</w:t>
      </w:r>
      <w:r>
        <w:rPr>
          <w:color w:val="000000" w:themeColor="text1"/>
          <w:szCs w:val="21"/>
        </w:rPr>
        <w:t>市人，</w:t>
      </w:r>
      <w:r>
        <w:rPr>
          <w:rFonts w:hint="eastAsia"/>
          <w:color w:val="000000" w:themeColor="text1"/>
          <w:szCs w:val="21"/>
        </w:rPr>
        <w:t>博士</w:t>
      </w:r>
      <w:r>
        <w:rPr>
          <w:color w:val="000000" w:themeColor="text1"/>
          <w:szCs w:val="21"/>
        </w:rPr>
        <w:t>，</w:t>
      </w:r>
      <w:r>
        <w:rPr>
          <w:rFonts w:hint="eastAsia"/>
          <w:color w:val="000000" w:themeColor="text1"/>
          <w:szCs w:val="21"/>
        </w:rPr>
        <w:t>教授</w:t>
      </w:r>
      <w:r>
        <w:rPr>
          <w:color w:val="000000" w:themeColor="text1"/>
          <w:szCs w:val="21"/>
        </w:rPr>
        <w:t>，研究方向为</w:t>
      </w:r>
      <w:r>
        <w:rPr>
          <w:rFonts w:hint="eastAsia"/>
          <w:color w:val="000000" w:themeColor="text1"/>
          <w:szCs w:val="21"/>
        </w:rPr>
        <w:t>元科学、社会认知与计算认知神经科学</w:t>
      </w:r>
      <w:r>
        <w:rPr>
          <w:rFonts w:asciiTheme="minorEastAsia" w:eastAsiaTheme="minorEastAsia" w:hAnsiTheme="minorEastAsia" w:hint="eastAsia"/>
          <w:color w:val="000000" w:themeColor="text1"/>
          <w:szCs w:val="21"/>
        </w:rPr>
        <w:t>。</w:t>
      </w:r>
      <w:r>
        <w:rPr>
          <w:color w:val="000000" w:themeColor="text1"/>
          <w:szCs w:val="21"/>
        </w:rPr>
        <w:t>主要承担工作</w:t>
      </w:r>
      <w:r>
        <w:rPr>
          <w:rFonts w:hint="eastAsia"/>
          <w:color w:val="000000" w:themeColor="text1"/>
          <w:szCs w:val="21"/>
        </w:rPr>
        <w:t>：总体方案设计、数据核对、组织实施及论文撰写与修改</w:t>
      </w:r>
      <w:r>
        <w:rPr>
          <w:rFonts w:asciiTheme="minorEastAsia" w:eastAsiaTheme="minorEastAsia" w:hAnsiTheme="minorEastAsia" w:hint="eastAsia"/>
          <w:color w:val="000000" w:themeColor="text1"/>
          <w:szCs w:val="21"/>
        </w:rPr>
        <w:t>。</w:t>
      </w:r>
    </w:p>
    <w:p w14:paraId="09F38608" w14:textId="7AF54C27" w:rsidR="00264165" w:rsidRDefault="00000000">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孙淑婷</w:t>
      </w:r>
      <w:r>
        <w:rPr>
          <w:color w:val="000000" w:themeColor="text1"/>
          <w:szCs w:val="21"/>
        </w:rPr>
        <w:t>（</w:t>
      </w:r>
      <w:r>
        <w:rPr>
          <w:rFonts w:hint="eastAsia"/>
          <w:color w:val="000000" w:themeColor="text1"/>
          <w:szCs w:val="21"/>
        </w:rPr>
        <w:t>1</w:t>
      </w:r>
      <w:r>
        <w:rPr>
          <w:color w:val="000000" w:themeColor="text1"/>
          <w:szCs w:val="21"/>
        </w:rPr>
        <w:t>998—</w:t>
      </w:r>
      <w:r>
        <w:rPr>
          <w:color w:val="000000" w:themeColor="text1"/>
          <w:szCs w:val="21"/>
        </w:rPr>
        <w:t>），</w:t>
      </w:r>
      <w:r>
        <w:rPr>
          <w:rFonts w:hint="eastAsia"/>
          <w:color w:val="000000" w:themeColor="text1"/>
          <w:szCs w:val="21"/>
        </w:rPr>
        <w:t>女</w:t>
      </w:r>
      <w:r>
        <w:rPr>
          <w:color w:val="000000" w:themeColor="text1"/>
          <w:szCs w:val="21"/>
        </w:rPr>
        <w:t>，</w:t>
      </w:r>
      <w:r>
        <w:rPr>
          <w:rFonts w:hint="eastAsia"/>
          <w:color w:val="000000" w:themeColor="text1"/>
          <w:szCs w:val="21"/>
        </w:rPr>
        <w:t>福建</w:t>
      </w:r>
      <w:r>
        <w:rPr>
          <w:color w:val="000000" w:themeColor="text1"/>
          <w:szCs w:val="21"/>
        </w:rPr>
        <w:t>省</w:t>
      </w:r>
      <w:r>
        <w:rPr>
          <w:rFonts w:hint="eastAsia"/>
          <w:color w:val="000000" w:themeColor="text1"/>
          <w:szCs w:val="21"/>
        </w:rPr>
        <w:t>福州</w:t>
      </w:r>
      <w:r>
        <w:rPr>
          <w:color w:val="000000" w:themeColor="text1"/>
          <w:szCs w:val="21"/>
        </w:rPr>
        <w:t>市</w:t>
      </w:r>
      <w:r>
        <w:rPr>
          <w:rFonts w:hint="eastAsia"/>
          <w:color w:val="000000" w:themeColor="text1"/>
          <w:szCs w:val="21"/>
        </w:rPr>
        <w:t>人，硕士研究生在读</w:t>
      </w:r>
      <w:r>
        <w:rPr>
          <w:color w:val="000000" w:themeColor="text1"/>
          <w:szCs w:val="21"/>
        </w:rPr>
        <w:t>，研究方向为</w:t>
      </w:r>
      <w:r>
        <w:rPr>
          <w:rFonts w:hint="eastAsia"/>
          <w:color w:val="000000" w:themeColor="text1"/>
          <w:szCs w:val="21"/>
        </w:rPr>
        <w:t>元科学、</w:t>
      </w:r>
      <w:r w:rsidR="00E91E07">
        <w:rPr>
          <w:rFonts w:hint="eastAsia"/>
          <w:color w:val="000000" w:themeColor="text1"/>
          <w:szCs w:val="21"/>
        </w:rPr>
        <w:t>社会认知和心理健康</w:t>
      </w:r>
      <w:r>
        <w:rPr>
          <w:rFonts w:asciiTheme="minorEastAsia" w:eastAsiaTheme="minorEastAsia" w:hAnsiTheme="minorEastAsia" w:hint="eastAsia"/>
          <w:color w:val="000000" w:themeColor="text1"/>
          <w:szCs w:val="21"/>
        </w:rPr>
        <w:t>。</w:t>
      </w:r>
      <w:r>
        <w:rPr>
          <w:color w:val="000000" w:themeColor="text1"/>
          <w:szCs w:val="21"/>
        </w:rPr>
        <w:t>主要承担工作</w:t>
      </w:r>
      <w:r>
        <w:rPr>
          <w:rFonts w:hint="eastAsia"/>
          <w:color w:val="000000" w:themeColor="text1"/>
          <w:szCs w:val="21"/>
        </w:rPr>
        <w:t>：</w:t>
      </w:r>
      <w:r>
        <w:rPr>
          <w:rFonts w:asciiTheme="minorEastAsia" w:eastAsiaTheme="minorEastAsia" w:hAnsiTheme="minorEastAsia" w:hint="eastAsia"/>
          <w:color w:val="000000" w:themeColor="text1"/>
          <w:szCs w:val="21"/>
        </w:rPr>
        <w:t>数据采集、数据校对、汇总整理、数据分析及论文撰写与修改。</w:t>
      </w:r>
    </w:p>
    <w:p w14:paraId="5E69901C" w14:textId="77777777" w:rsidR="00264165" w:rsidRDefault="00000000">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王楠</w:t>
      </w:r>
      <w:r>
        <w:rPr>
          <w:color w:val="000000" w:themeColor="text1"/>
          <w:szCs w:val="21"/>
        </w:rPr>
        <w:t>（</w:t>
      </w:r>
      <w:r>
        <w:rPr>
          <w:color w:val="000000" w:themeColor="text1"/>
          <w:szCs w:val="21"/>
        </w:rPr>
        <w:t>2000—</w:t>
      </w:r>
      <w:r>
        <w:rPr>
          <w:color w:val="000000" w:themeColor="text1"/>
          <w:szCs w:val="21"/>
        </w:rPr>
        <w:t>），</w:t>
      </w:r>
      <w:r>
        <w:rPr>
          <w:rFonts w:hint="eastAsia"/>
          <w:color w:val="000000" w:themeColor="text1"/>
          <w:szCs w:val="21"/>
        </w:rPr>
        <w:t>女</w:t>
      </w:r>
      <w:r>
        <w:rPr>
          <w:color w:val="000000" w:themeColor="text1"/>
          <w:szCs w:val="21"/>
        </w:rPr>
        <w:t>，</w:t>
      </w:r>
      <w:r>
        <w:rPr>
          <w:rFonts w:hint="eastAsia"/>
          <w:color w:val="000000" w:themeColor="text1"/>
          <w:szCs w:val="21"/>
        </w:rPr>
        <w:t>江苏</w:t>
      </w:r>
      <w:r>
        <w:rPr>
          <w:color w:val="000000" w:themeColor="text1"/>
          <w:szCs w:val="21"/>
        </w:rPr>
        <w:t>省</w:t>
      </w:r>
      <w:r>
        <w:rPr>
          <w:rFonts w:hint="eastAsia"/>
          <w:color w:val="000000" w:themeColor="text1"/>
          <w:szCs w:val="21"/>
        </w:rPr>
        <w:t>盐城</w:t>
      </w:r>
      <w:r>
        <w:rPr>
          <w:color w:val="000000" w:themeColor="text1"/>
          <w:szCs w:val="21"/>
        </w:rPr>
        <w:t>市人，</w:t>
      </w:r>
      <w:r>
        <w:rPr>
          <w:rFonts w:hint="eastAsia"/>
          <w:color w:val="000000" w:themeColor="text1"/>
          <w:szCs w:val="21"/>
        </w:rPr>
        <w:t>本科生在读</w:t>
      </w:r>
      <w:r>
        <w:rPr>
          <w:color w:val="000000" w:themeColor="text1"/>
          <w:szCs w:val="21"/>
        </w:rPr>
        <w:t>，研究方向为</w:t>
      </w:r>
      <w:proofErr w:type="gramStart"/>
      <w:r>
        <w:rPr>
          <w:rFonts w:hint="eastAsia"/>
          <w:color w:val="000000" w:themeColor="text1"/>
          <w:szCs w:val="21"/>
        </w:rPr>
        <w:t>元科学</w:t>
      </w:r>
      <w:proofErr w:type="gramEnd"/>
      <w:r>
        <w:rPr>
          <w:rFonts w:hint="eastAsia"/>
          <w:color w:val="000000" w:themeColor="text1"/>
          <w:szCs w:val="21"/>
        </w:rPr>
        <w:t>和心理语言学</w:t>
      </w:r>
      <w:r>
        <w:rPr>
          <w:rFonts w:asciiTheme="minorEastAsia" w:eastAsiaTheme="minorEastAsia" w:hAnsiTheme="minorEastAsia" w:hint="eastAsia"/>
          <w:color w:val="000000" w:themeColor="text1"/>
          <w:szCs w:val="21"/>
        </w:rPr>
        <w:t>。</w:t>
      </w:r>
      <w:r>
        <w:rPr>
          <w:color w:val="000000" w:themeColor="text1"/>
          <w:szCs w:val="21"/>
        </w:rPr>
        <w:t>主要承担工作</w:t>
      </w:r>
      <w:r>
        <w:rPr>
          <w:rFonts w:hint="eastAsia"/>
          <w:color w:val="000000" w:themeColor="text1"/>
          <w:szCs w:val="21"/>
        </w:rPr>
        <w:t>：</w:t>
      </w:r>
      <w:r>
        <w:rPr>
          <w:rFonts w:asciiTheme="minorEastAsia" w:eastAsiaTheme="minorEastAsia" w:hAnsiTheme="minorEastAsia" w:hint="eastAsia"/>
          <w:color w:val="000000" w:themeColor="text1"/>
          <w:szCs w:val="21"/>
        </w:rPr>
        <w:t>数据采集、数据校对、汇总整理及论文撰写与修改。</w:t>
      </w:r>
    </w:p>
    <w:p w14:paraId="12CA6CA6" w14:textId="77777777" w:rsidR="00264165" w:rsidRDefault="00000000">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温佳慧</w:t>
      </w:r>
      <w:r>
        <w:rPr>
          <w:color w:val="000000" w:themeColor="text1"/>
          <w:szCs w:val="21"/>
        </w:rPr>
        <w:t>（</w:t>
      </w:r>
      <w:r>
        <w:rPr>
          <w:color w:val="000000" w:themeColor="text1"/>
          <w:szCs w:val="21"/>
        </w:rPr>
        <w:t>2000—</w:t>
      </w:r>
      <w:r>
        <w:rPr>
          <w:color w:val="000000" w:themeColor="text1"/>
          <w:szCs w:val="21"/>
        </w:rPr>
        <w:t>），</w:t>
      </w:r>
      <w:r>
        <w:rPr>
          <w:rFonts w:hint="eastAsia"/>
          <w:color w:val="000000" w:themeColor="text1"/>
          <w:szCs w:val="21"/>
        </w:rPr>
        <w:t>女</w:t>
      </w:r>
      <w:r>
        <w:rPr>
          <w:color w:val="000000" w:themeColor="text1"/>
          <w:szCs w:val="21"/>
        </w:rPr>
        <w:t>，</w:t>
      </w:r>
      <w:r>
        <w:rPr>
          <w:rFonts w:hint="eastAsia"/>
          <w:color w:val="000000" w:themeColor="text1"/>
          <w:szCs w:val="21"/>
        </w:rPr>
        <w:t>山西</w:t>
      </w:r>
      <w:r>
        <w:rPr>
          <w:color w:val="000000" w:themeColor="text1"/>
          <w:szCs w:val="21"/>
        </w:rPr>
        <w:t>省</w:t>
      </w:r>
      <w:r>
        <w:rPr>
          <w:rFonts w:hint="eastAsia"/>
          <w:color w:val="000000" w:themeColor="text1"/>
          <w:szCs w:val="21"/>
        </w:rPr>
        <w:t>太原</w:t>
      </w:r>
      <w:r>
        <w:rPr>
          <w:color w:val="000000" w:themeColor="text1"/>
          <w:szCs w:val="21"/>
        </w:rPr>
        <w:t>市人，</w:t>
      </w:r>
      <w:r>
        <w:rPr>
          <w:rFonts w:hint="eastAsia"/>
          <w:color w:val="000000" w:themeColor="text1"/>
          <w:szCs w:val="21"/>
        </w:rPr>
        <w:t>硕士研究生在读</w:t>
      </w:r>
      <w:r>
        <w:rPr>
          <w:color w:val="000000" w:themeColor="text1"/>
          <w:szCs w:val="21"/>
        </w:rPr>
        <w:t>，研究方向为</w:t>
      </w:r>
      <w:proofErr w:type="gramStart"/>
      <w:r>
        <w:rPr>
          <w:rFonts w:hint="eastAsia"/>
          <w:color w:val="000000" w:themeColor="text1"/>
          <w:szCs w:val="21"/>
        </w:rPr>
        <w:t>元科学</w:t>
      </w:r>
      <w:proofErr w:type="gramEnd"/>
      <w:r>
        <w:rPr>
          <w:rFonts w:hint="eastAsia"/>
          <w:color w:val="000000" w:themeColor="text1"/>
          <w:szCs w:val="21"/>
        </w:rPr>
        <w:t>和社会认知</w:t>
      </w:r>
      <w:r>
        <w:rPr>
          <w:rFonts w:asciiTheme="minorEastAsia" w:eastAsiaTheme="minorEastAsia" w:hAnsiTheme="minorEastAsia" w:hint="eastAsia"/>
          <w:color w:val="000000" w:themeColor="text1"/>
          <w:szCs w:val="21"/>
        </w:rPr>
        <w:t>。</w:t>
      </w:r>
      <w:r>
        <w:rPr>
          <w:color w:val="000000" w:themeColor="text1"/>
          <w:szCs w:val="21"/>
        </w:rPr>
        <w:t>主要承担工作</w:t>
      </w:r>
      <w:r>
        <w:rPr>
          <w:rFonts w:hint="eastAsia"/>
          <w:color w:val="000000" w:themeColor="text1"/>
          <w:szCs w:val="21"/>
        </w:rPr>
        <w:t>：</w:t>
      </w:r>
      <w:r>
        <w:rPr>
          <w:rFonts w:asciiTheme="minorEastAsia" w:eastAsiaTheme="minorEastAsia" w:hAnsiTheme="minorEastAsia" w:hint="eastAsia"/>
          <w:color w:val="000000" w:themeColor="text1"/>
          <w:szCs w:val="21"/>
        </w:rPr>
        <w:t>数据的采集。</w:t>
      </w:r>
    </w:p>
    <w:p w14:paraId="7AB6D40C" w14:textId="77777777" w:rsidR="00264165" w:rsidRDefault="00000000">
      <w:pPr>
        <w:spacing w:beforeLines="50" w:before="156" w:afterLines="50" w:after="156"/>
        <w:ind w:rightChars="100" w:right="210"/>
        <w:outlineLvl w:val="1"/>
        <w:rPr>
          <w:rFonts w:cs="Times New Roman"/>
          <w:b/>
          <w:bCs/>
          <w:color w:val="000000" w:themeColor="text1"/>
          <w:sz w:val="28"/>
          <w:szCs w:val="24"/>
        </w:rPr>
      </w:pPr>
      <w:commentRangeStart w:id="380"/>
      <w:commentRangeStart w:id="381"/>
      <w:r>
        <w:rPr>
          <w:rFonts w:cs="Times New Roman"/>
          <w:b/>
          <w:bCs/>
          <w:color w:val="000000" w:themeColor="text1"/>
          <w:sz w:val="28"/>
          <w:szCs w:val="24"/>
        </w:rPr>
        <w:t>参考文献</w:t>
      </w:r>
      <w:commentRangeEnd w:id="380"/>
      <w:r>
        <w:rPr>
          <w:rStyle w:val="af2"/>
          <w:color w:val="000000" w:themeColor="text1"/>
        </w:rPr>
        <w:commentReference w:id="380"/>
      </w:r>
      <w:commentRangeEnd w:id="381"/>
      <w:r w:rsidR="00331196">
        <w:rPr>
          <w:rStyle w:val="af2"/>
        </w:rPr>
        <w:commentReference w:id="381"/>
      </w:r>
    </w:p>
    <w:p w14:paraId="22A9ECC0" w14:textId="77777777" w:rsidR="00264165" w:rsidRDefault="00000000">
      <w:pPr>
        <w:pStyle w:val="22"/>
        <w:spacing w:line="276" w:lineRule="auto"/>
        <w:ind w:left="0" w:firstLine="0"/>
        <w:rPr>
          <w:rFonts w:cs="Times New Roman"/>
          <w:color w:val="000000" w:themeColor="text1"/>
          <w:kern w:val="0"/>
          <w:szCs w:val="24"/>
        </w:rPr>
      </w:pPr>
      <w:bookmarkStart w:id="382" w:name="_Hlk116061527"/>
      <w:r w:rsidRPr="005D2098">
        <w:rPr>
          <w:rFonts w:cs="Times New Roman"/>
          <w:color w:val="000000" w:themeColor="text1"/>
          <w:kern w:val="0"/>
          <w:szCs w:val="24"/>
          <w:rPrChange w:id="383" w:author="sun shuting" w:date="2022-11-12T23:59:00Z">
            <w:rPr>
              <w:rFonts w:cs="Times New Roman"/>
              <w:color w:val="000000" w:themeColor="text1"/>
              <w:kern w:val="0"/>
              <w:szCs w:val="24"/>
              <w:lang w:val="de-DE"/>
            </w:rPr>
          </w:rPrChange>
        </w:rPr>
        <w:t>[1]</w:t>
      </w:r>
      <w:r w:rsidRPr="005D2098">
        <w:rPr>
          <w:rFonts w:cs="Times New Roman"/>
          <w:color w:val="000000" w:themeColor="text1"/>
          <w:kern w:val="0"/>
          <w:szCs w:val="24"/>
          <w:rPrChange w:id="384" w:author="sun shuting" w:date="2022-11-12T23:59:00Z">
            <w:rPr>
              <w:rFonts w:cs="Times New Roman"/>
              <w:color w:val="000000" w:themeColor="text1"/>
              <w:kern w:val="0"/>
              <w:szCs w:val="24"/>
              <w:lang w:val="de-DE"/>
            </w:rPr>
          </w:rPrChange>
        </w:rPr>
        <w:tab/>
        <w:t xml:space="preserve">BENOIT R G, GILBERT S J, VOLLE E, et al. </w:t>
      </w:r>
      <w:r>
        <w:rPr>
          <w:rFonts w:cs="Times New Roman"/>
          <w:color w:val="000000" w:themeColor="text1"/>
          <w:kern w:val="0"/>
          <w:szCs w:val="24"/>
        </w:rPr>
        <w:t xml:space="preserve">When I think about me and simulate you: Medial rostral prefrontal cortex and self-referential processes[J/OL]. </w:t>
      </w:r>
      <w:proofErr w:type="spellStart"/>
      <w:r>
        <w:rPr>
          <w:rFonts w:cs="Times New Roman"/>
          <w:color w:val="000000" w:themeColor="text1"/>
          <w:kern w:val="0"/>
          <w:szCs w:val="24"/>
        </w:rPr>
        <w:t>NeuroImage</w:t>
      </w:r>
      <w:proofErr w:type="spellEnd"/>
      <w:r>
        <w:rPr>
          <w:rFonts w:cs="Times New Roman"/>
          <w:color w:val="000000" w:themeColor="text1"/>
          <w:kern w:val="0"/>
          <w:szCs w:val="24"/>
        </w:rPr>
        <w:t xml:space="preserve">, 2010, 50(3): 1340-1349. </w:t>
      </w:r>
      <w:proofErr w:type="gramStart"/>
      <w:r>
        <w:rPr>
          <w:rFonts w:cs="Times New Roman"/>
          <w:color w:val="000000" w:themeColor="text1"/>
          <w:kern w:val="0"/>
          <w:szCs w:val="24"/>
        </w:rPr>
        <w:t>DOI:10.1016/j.neuroimage</w:t>
      </w:r>
      <w:proofErr w:type="gramEnd"/>
      <w:r>
        <w:rPr>
          <w:rFonts w:cs="Times New Roman"/>
          <w:color w:val="000000" w:themeColor="text1"/>
          <w:kern w:val="0"/>
          <w:szCs w:val="24"/>
        </w:rPr>
        <w:t>.2009.12.091.</w:t>
      </w:r>
    </w:p>
    <w:bookmarkEnd w:id="382"/>
    <w:p w14:paraId="6BEC45EF" w14:textId="77777777" w:rsidR="00264165" w:rsidRDefault="00000000">
      <w:pPr>
        <w:pStyle w:val="22"/>
        <w:spacing w:line="276" w:lineRule="auto"/>
        <w:ind w:left="0" w:firstLine="0"/>
        <w:rPr>
          <w:rFonts w:cs="Times New Roman"/>
          <w:color w:val="000000" w:themeColor="text1"/>
          <w:kern w:val="0"/>
          <w:szCs w:val="24"/>
        </w:rPr>
      </w:pPr>
      <w:r>
        <w:rPr>
          <w:rFonts w:cs="Times New Roman"/>
          <w:color w:val="000000" w:themeColor="text1"/>
          <w:kern w:val="0"/>
          <w:szCs w:val="24"/>
        </w:rPr>
        <w:t>[2]</w:t>
      </w:r>
      <w:r>
        <w:rPr>
          <w:rFonts w:cs="Times New Roman"/>
          <w:color w:val="000000" w:themeColor="text1"/>
          <w:kern w:val="0"/>
          <w:szCs w:val="24"/>
        </w:rPr>
        <w:tab/>
        <w:t>MORAY N. Attention in Dichotic Listening: Affective Cues and the Influence of Instructions[J/OL]. Quarterly Journal of Experimental Psychology, 1959, 11(1): 56-60. DOI:10.1080/17470215908416289.</w:t>
      </w:r>
    </w:p>
    <w:p w14:paraId="6243C6E7" w14:textId="77777777" w:rsidR="00264165" w:rsidRDefault="00000000">
      <w:pPr>
        <w:pStyle w:val="22"/>
        <w:spacing w:line="276" w:lineRule="auto"/>
        <w:ind w:left="0" w:firstLine="0"/>
        <w:rPr>
          <w:rFonts w:cs="Times New Roman"/>
          <w:color w:val="000000" w:themeColor="text1"/>
          <w:kern w:val="0"/>
          <w:szCs w:val="24"/>
        </w:rPr>
      </w:pPr>
      <w:r>
        <w:rPr>
          <w:rFonts w:cs="Times New Roman"/>
          <w:color w:val="000000" w:themeColor="text1"/>
          <w:kern w:val="0"/>
          <w:szCs w:val="24"/>
        </w:rPr>
        <w:t>[3]</w:t>
      </w:r>
      <w:r>
        <w:rPr>
          <w:rFonts w:cs="Times New Roman"/>
          <w:color w:val="000000" w:themeColor="text1"/>
          <w:kern w:val="0"/>
          <w:szCs w:val="24"/>
        </w:rPr>
        <w:tab/>
        <w:t>ROGERS T B, KUIPER N A, KIRKER W S. Self-reference and the encoding of personal information[J/OL]. Journal of Personality and Social Psychology, 1977, 35(9): 677-688. DOI:10.1037/0022-3514.35.9.677.</w:t>
      </w:r>
    </w:p>
    <w:p w14:paraId="5D32671B" w14:textId="77777777" w:rsidR="00264165" w:rsidRDefault="00000000">
      <w:pPr>
        <w:pStyle w:val="22"/>
        <w:spacing w:line="276" w:lineRule="auto"/>
        <w:ind w:left="0" w:firstLine="0"/>
        <w:rPr>
          <w:rFonts w:cs="Times New Roman"/>
          <w:color w:val="000000" w:themeColor="text1"/>
          <w:kern w:val="0"/>
          <w:szCs w:val="24"/>
          <w:lang w:val="fr-FR"/>
        </w:rPr>
      </w:pPr>
      <w:r w:rsidRPr="005D2098">
        <w:rPr>
          <w:rFonts w:cs="Times New Roman"/>
          <w:color w:val="000000" w:themeColor="text1"/>
          <w:kern w:val="0"/>
          <w:szCs w:val="24"/>
          <w:lang w:val="en-IE"/>
          <w:rPrChange w:id="385" w:author="sun shuting" w:date="2022-11-12T21:33:00Z">
            <w:rPr>
              <w:rFonts w:cs="Times New Roman"/>
              <w:color w:val="000000" w:themeColor="text1"/>
              <w:kern w:val="0"/>
              <w:szCs w:val="24"/>
              <w:lang w:val="de-DE"/>
            </w:rPr>
          </w:rPrChange>
        </w:rPr>
        <w:t>[4]</w:t>
      </w:r>
      <w:r w:rsidRPr="005D2098">
        <w:rPr>
          <w:rFonts w:cs="Times New Roman"/>
          <w:color w:val="000000" w:themeColor="text1"/>
          <w:kern w:val="0"/>
          <w:szCs w:val="24"/>
          <w:lang w:val="en-IE"/>
          <w:rPrChange w:id="386" w:author="sun shuting" w:date="2022-11-12T21:33:00Z">
            <w:rPr>
              <w:rFonts w:cs="Times New Roman"/>
              <w:color w:val="000000" w:themeColor="text1"/>
              <w:kern w:val="0"/>
              <w:szCs w:val="24"/>
              <w:lang w:val="de-DE"/>
            </w:rPr>
          </w:rPrChange>
        </w:rPr>
        <w:tab/>
        <w:t xml:space="preserve">FINK G R, MARKOWITSCH H J, REINKEMEIER M, et al. </w:t>
      </w:r>
      <w:r>
        <w:rPr>
          <w:rFonts w:cs="Times New Roman"/>
          <w:color w:val="000000" w:themeColor="text1"/>
          <w:kern w:val="0"/>
          <w:szCs w:val="24"/>
        </w:rPr>
        <w:t xml:space="preserve">Cerebral Representation of One’s Own Past: Neural Networks Involved in Autobiographical Memory[J/OL]. </w:t>
      </w:r>
      <w:r>
        <w:rPr>
          <w:rFonts w:cs="Times New Roman"/>
          <w:color w:val="000000" w:themeColor="text1"/>
          <w:kern w:val="0"/>
          <w:szCs w:val="24"/>
          <w:lang w:val="fr-FR"/>
        </w:rPr>
        <w:t>Journal of Neuroscience, 1996, 16(13</w:t>
      </w:r>
      <w:proofErr w:type="gramStart"/>
      <w:r>
        <w:rPr>
          <w:rFonts w:cs="Times New Roman"/>
          <w:color w:val="000000" w:themeColor="text1"/>
          <w:kern w:val="0"/>
          <w:szCs w:val="24"/>
          <w:lang w:val="fr-FR"/>
        </w:rPr>
        <w:t>):</w:t>
      </w:r>
      <w:proofErr w:type="gramEnd"/>
      <w:r>
        <w:rPr>
          <w:rFonts w:cs="Times New Roman"/>
          <w:color w:val="000000" w:themeColor="text1"/>
          <w:kern w:val="0"/>
          <w:szCs w:val="24"/>
          <w:lang w:val="fr-FR"/>
        </w:rPr>
        <w:t xml:space="preserve"> 4275-4282. </w:t>
      </w:r>
      <w:proofErr w:type="gramStart"/>
      <w:r>
        <w:rPr>
          <w:rFonts w:cs="Times New Roman"/>
          <w:color w:val="000000" w:themeColor="text1"/>
          <w:kern w:val="0"/>
          <w:szCs w:val="24"/>
          <w:lang w:val="fr-FR"/>
        </w:rPr>
        <w:t>DOI:</w:t>
      </w:r>
      <w:proofErr w:type="gramEnd"/>
      <w:r>
        <w:rPr>
          <w:rFonts w:cs="Times New Roman"/>
          <w:color w:val="000000" w:themeColor="text1"/>
          <w:kern w:val="0"/>
          <w:szCs w:val="24"/>
          <w:lang w:val="fr-FR"/>
        </w:rPr>
        <w:t>10.1523/JNEUROSCI.16-13-04275.1996.</w:t>
      </w:r>
    </w:p>
    <w:p w14:paraId="71AA52D1" w14:textId="77777777" w:rsidR="00264165" w:rsidRDefault="00000000">
      <w:pPr>
        <w:pStyle w:val="22"/>
        <w:spacing w:line="276" w:lineRule="auto"/>
        <w:ind w:left="0" w:firstLine="0"/>
        <w:rPr>
          <w:rFonts w:cs="Times New Roman"/>
          <w:color w:val="000000" w:themeColor="text1"/>
          <w:kern w:val="0"/>
          <w:szCs w:val="24"/>
          <w:lang w:val="en-IE"/>
        </w:rPr>
      </w:pPr>
      <w:r w:rsidRPr="005D2098">
        <w:rPr>
          <w:rFonts w:cs="Times New Roman"/>
          <w:color w:val="000000" w:themeColor="text1"/>
          <w:kern w:val="0"/>
          <w:szCs w:val="24"/>
          <w:lang w:val="en-IE"/>
          <w:rPrChange w:id="387" w:author="sun shuting" w:date="2022-11-12T21:33:00Z">
            <w:rPr>
              <w:rFonts w:cs="Times New Roman"/>
              <w:color w:val="000000" w:themeColor="text1"/>
              <w:kern w:val="0"/>
              <w:szCs w:val="24"/>
              <w:lang w:val="de-DE"/>
            </w:rPr>
          </w:rPrChange>
        </w:rPr>
        <w:lastRenderedPageBreak/>
        <w:t>[5]</w:t>
      </w:r>
      <w:r w:rsidRPr="005D2098">
        <w:rPr>
          <w:rFonts w:cs="Times New Roman"/>
          <w:color w:val="000000" w:themeColor="text1"/>
          <w:kern w:val="0"/>
          <w:szCs w:val="24"/>
          <w:lang w:val="en-IE"/>
          <w:rPrChange w:id="388" w:author="sun shuting" w:date="2022-11-12T21:33:00Z">
            <w:rPr>
              <w:rFonts w:cs="Times New Roman"/>
              <w:color w:val="000000" w:themeColor="text1"/>
              <w:kern w:val="0"/>
              <w:szCs w:val="24"/>
              <w:lang w:val="de-DE"/>
            </w:rPr>
          </w:rPrChange>
        </w:rPr>
        <w:tab/>
        <w:t xml:space="preserve">KIRCHER T </w:t>
      </w:r>
      <w:proofErr w:type="spellStart"/>
      <w:r w:rsidRPr="005D2098">
        <w:rPr>
          <w:rFonts w:cs="Times New Roman"/>
          <w:color w:val="000000" w:themeColor="text1"/>
          <w:kern w:val="0"/>
          <w:szCs w:val="24"/>
          <w:lang w:val="en-IE"/>
          <w:rPrChange w:id="389" w:author="sun shuting" w:date="2022-11-12T21:33:00Z">
            <w:rPr>
              <w:rFonts w:cs="Times New Roman"/>
              <w:color w:val="000000" w:themeColor="text1"/>
              <w:kern w:val="0"/>
              <w:szCs w:val="24"/>
              <w:lang w:val="de-DE"/>
            </w:rPr>
          </w:rPrChange>
        </w:rPr>
        <w:t>T</w:t>
      </w:r>
      <w:proofErr w:type="spellEnd"/>
      <w:r w:rsidRPr="005D2098">
        <w:rPr>
          <w:rFonts w:cs="Times New Roman"/>
          <w:color w:val="000000" w:themeColor="text1"/>
          <w:kern w:val="0"/>
          <w:szCs w:val="24"/>
          <w:lang w:val="en-IE"/>
          <w:rPrChange w:id="390" w:author="sun shuting" w:date="2022-11-12T21:33:00Z">
            <w:rPr>
              <w:rFonts w:cs="Times New Roman"/>
              <w:color w:val="000000" w:themeColor="text1"/>
              <w:kern w:val="0"/>
              <w:szCs w:val="24"/>
              <w:lang w:val="de-DE"/>
            </w:rPr>
          </w:rPrChange>
        </w:rPr>
        <w:t xml:space="preserve"> J, SENIOR C, PHILLIPS M L, et al. </w:t>
      </w:r>
      <w:r>
        <w:rPr>
          <w:rFonts w:cs="Times New Roman"/>
          <w:color w:val="000000" w:themeColor="text1"/>
          <w:kern w:val="0"/>
          <w:szCs w:val="24"/>
          <w:lang w:val="en-IE"/>
        </w:rPr>
        <w:t xml:space="preserve">Towards a functional neuroanatomy of </w:t>
      </w:r>
      <w:proofErr w:type="spellStart"/>
      <w:r>
        <w:rPr>
          <w:rFonts w:cs="Times New Roman"/>
          <w:color w:val="000000" w:themeColor="text1"/>
          <w:kern w:val="0"/>
          <w:szCs w:val="24"/>
          <w:lang w:val="en-IE"/>
        </w:rPr>
        <w:t>self processing</w:t>
      </w:r>
      <w:proofErr w:type="spellEnd"/>
      <w:r>
        <w:rPr>
          <w:rFonts w:cs="Times New Roman"/>
          <w:color w:val="000000" w:themeColor="text1"/>
          <w:kern w:val="0"/>
          <w:szCs w:val="24"/>
          <w:lang w:val="en-IE"/>
        </w:rPr>
        <w:t xml:space="preserve">: effects of faces and words[J/OL]. Cognitive Brain Research, 2000, 10(1): 133-144. DOI:10.1016/S0926-6410(00)00036-7. </w:t>
      </w:r>
    </w:p>
    <w:p w14:paraId="2E381E3A"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[6]</w:t>
      </w:r>
      <w:r>
        <w:rPr>
          <w:rFonts w:cs="Times New Roman"/>
          <w:color w:val="000000" w:themeColor="text1"/>
          <w:kern w:val="0"/>
          <w:szCs w:val="24"/>
          <w:lang w:val="en-IE"/>
        </w:rPr>
        <w:tab/>
        <w:t xml:space="preserve">ANDREWS-HANNA J R, REIDLER J S, SEPULCRE J, et al. Functional-Anatomic Fractionation of the Brain’s Default Network[J/OL]. Neuron, 2010, 65(4): 550-562. </w:t>
      </w:r>
      <w:proofErr w:type="gramStart"/>
      <w:r>
        <w:rPr>
          <w:rFonts w:cs="Times New Roman"/>
          <w:color w:val="000000" w:themeColor="text1"/>
          <w:kern w:val="0"/>
          <w:szCs w:val="24"/>
          <w:lang w:val="en-IE"/>
        </w:rPr>
        <w:t>DOI:10.1016/j.neuron</w:t>
      </w:r>
      <w:proofErr w:type="gramEnd"/>
      <w:r>
        <w:rPr>
          <w:rFonts w:cs="Times New Roman"/>
          <w:color w:val="000000" w:themeColor="text1"/>
          <w:kern w:val="0"/>
          <w:szCs w:val="24"/>
          <w:lang w:val="en-IE"/>
        </w:rPr>
        <w:t>.2010.02.005.</w:t>
      </w:r>
    </w:p>
    <w:p w14:paraId="39EC6C1D"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[7]</w:t>
      </w:r>
      <w:r>
        <w:rPr>
          <w:rFonts w:cs="Times New Roman"/>
          <w:color w:val="000000" w:themeColor="text1"/>
          <w:kern w:val="0"/>
          <w:szCs w:val="24"/>
          <w:lang w:val="en-IE"/>
        </w:rPr>
        <w:tab/>
        <w:t xml:space="preserve">QIN P, NORTHOFF G. How is our </w:t>
      </w:r>
      <w:proofErr w:type="spellStart"/>
      <w:r>
        <w:rPr>
          <w:rFonts w:cs="Times New Roman"/>
          <w:color w:val="000000" w:themeColor="text1"/>
          <w:kern w:val="0"/>
          <w:szCs w:val="24"/>
          <w:lang w:val="en-IE"/>
        </w:rPr>
        <w:t>self related</w:t>
      </w:r>
      <w:proofErr w:type="spellEnd"/>
      <w:r>
        <w:rPr>
          <w:rFonts w:cs="Times New Roman"/>
          <w:color w:val="000000" w:themeColor="text1"/>
          <w:kern w:val="0"/>
          <w:szCs w:val="24"/>
          <w:lang w:val="en-IE"/>
        </w:rPr>
        <w:t xml:space="preserve"> to midline regions and the default-mode </w:t>
      </w:r>
      <w:proofErr w:type="gramStart"/>
      <w:r>
        <w:rPr>
          <w:rFonts w:cs="Times New Roman"/>
          <w:color w:val="000000" w:themeColor="text1"/>
          <w:kern w:val="0"/>
          <w:szCs w:val="24"/>
          <w:lang w:val="en-IE"/>
        </w:rPr>
        <w:t>network?[</w:t>
      </w:r>
      <w:proofErr w:type="gramEnd"/>
      <w:r>
        <w:rPr>
          <w:rFonts w:cs="Times New Roman"/>
          <w:color w:val="000000" w:themeColor="text1"/>
          <w:kern w:val="0"/>
          <w:szCs w:val="24"/>
          <w:lang w:val="en-IE"/>
        </w:rPr>
        <w:t xml:space="preserve">J/OL]. </w:t>
      </w:r>
      <w:proofErr w:type="spellStart"/>
      <w:r>
        <w:rPr>
          <w:rFonts w:cs="Times New Roman"/>
          <w:color w:val="000000" w:themeColor="text1"/>
          <w:kern w:val="0"/>
          <w:szCs w:val="24"/>
          <w:lang w:val="en-IE"/>
        </w:rPr>
        <w:t>NeuroImage</w:t>
      </w:r>
      <w:proofErr w:type="spellEnd"/>
      <w:r>
        <w:rPr>
          <w:rFonts w:cs="Times New Roman"/>
          <w:color w:val="000000" w:themeColor="text1"/>
          <w:kern w:val="0"/>
          <w:szCs w:val="24"/>
          <w:lang w:val="en-IE"/>
        </w:rPr>
        <w:t xml:space="preserve">, 2011, 57(3): 1221-1233. </w:t>
      </w:r>
      <w:proofErr w:type="gramStart"/>
      <w:r>
        <w:rPr>
          <w:rFonts w:cs="Times New Roman"/>
          <w:color w:val="000000" w:themeColor="text1"/>
          <w:kern w:val="0"/>
          <w:szCs w:val="24"/>
          <w:lang w:val="en-IE"/>
        </w:rPr>
        <w:t>DOI:10.1016/j.neuroimage</w:t>
      </w:r>
      <w:proofErr w:type="gramEnd"/>
      <w:r>
        <w:rPr>
          <w:rFonts w:cs="Times New Roman"/>
          <w:color w:val="000000" w:themeColor="text1"/>
          <w:kern w:val="0"/>
          <w:szCs w:val="24"/>
          <w:lang w:val="en-IE"/>
        </w:rPr>
        <w:t>.2011.05.028.</w:t>
      </w:r>
    </w:p>
    <w:p w14:paraId="3DFC7498"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[8]</w:t>
      </w:r>
      <w:r>
        <w:rPr>
          <w:rFonts w:cs="Times New Roman"/>
          <w:color w:val="000000" w:themeColor="text1"/>
          <w:kern w:val="0"/>
          <w:szCs w:val="24"/>
          <w:lang w:val="en-IE"/>
        </w:rPr>
        <w:tab/>
        <w:t>SHELINE Y I, BARCH D M, PRICE J L, et al. The default mode network and self-referential processes in depression[J/OL]. Proceedings of the National Academy of Sciences, 2009, 106(6): 1942-1947. DOI:10.1073/pnas.0812686106.</w:t>
      </w:r>
    </w:p>
    <w:p w14:paraId="1911BFD1"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[9]</w:t>
      </w:r>
      <w:r>
        <w:rPr>
          <w:rFonts w:cs="Times New Roman"/>
          <w:color w:val="000000" w:themeColor="text1"/>
          <w:kern w:val="0"/>
          <w:szCs w:val="24"/>
          <w:lang w:val="en-IE"/>
        </w:rPr>
        <w:tab/>
        <w:t xml:space="preserve">VAN DER MEER L, COSTAFREDA S, ALEMAN A, et al. Self-reflection and the brain: A theoretical review and meta-analysis of neuroimaging studies with implications for schizophrenia[J/OL]. Neuroscience &amp; </w:t>
      </w:r>
      <w:proofErr w:type="spellStart"/>
      <w:r>
        <w:rPr>
          <w:rFonts w:cs="Times New Roman"/>
          <w:color w:val="000000" w:themeColor="text1"/>
          <w:kern w:val="0"/>
          <w:szCs w:val="24"/>
          <w:lang w:val="en-IE"/>
        </w:rPr>
        <w:t>Biobehavioral</w:t>
      </w:r>
      <w:proofErr w:type="spellEnd"/>
      <w:r>
        <w:rPr>
          <w:rFonts w:cs="Times New Roman"/>
          <w:color w:val="000000" w:themeColor="text1"/>
          <w:kern w:val="0"/>
          <w:szCs w:val="24"/>
          <w:lang w:val="en-IE"/>
        </w:rPr>
        <w:t xml:space="preserve"> Reviews, 2010, 34(6): 935-946. </w:t>
      </w:r>
      <w:proofErr w:type="gramStart"/>
      <w:r>
        <w:rPr>
          <w:rFonts w:cs="Times New Roman"/>
          <w:color w:val="000000" w:themeColor="text1"/>
          <w:kern w:val="0"/>
          <w:szCs w:val="24"/>
          <w:lang w:val="en-IE"/>
        </w:rPr>
        <w:t>DOI:10.1016/j.neubiorev</w:t>
      </w:r>
      <w:proofErr w:type="gramEnd"/>
      <w:r>
        <w:rPr>
          <w:rFonts w:cs="Times New Roman"/>
          <w:color w:val="000000" w:themeColor="text1"/>
          <w:kern w:val="0"/>
          <w:szCs w:val="24"/>
          <w:lang w:val="en-IE"/>
        </w:rPr>
        <w:t>.2009.12.004.</w:t>
      </w:r>
    </w:p>
    <w:p w14:paraId="58F86B2C"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[10]</w:t>
      </w:r>
      <w:r>
        <w:rPr>
          <w:rFonts w:cs="Times New Roman"/>
          <w:color w:val="000000" w:themeColor="text1"/>
          <w:kern w:val="0"/>
          <w:szCs w:val="24"/>
          <w:lang w:val="en-IE"/>
        </w:rPr>
        <w:tab/>
        <w:t xml:space="preserve">PADMANABHAN A, LYNCH C J, SCHAER M, et al. The Default Mode Network in Autism[J/OL]. Biological Psychiatry: Cognitive Neuroscience and Neuroimaging, 2017, 2(6): 476-486. </w:t>
      </w:r>
      <w:proofErr w:type="gramStart"/>
      <w:r>
        <w:rPr>
          <w:rFonts w:cs="Times New Roman"/>
          <w:color w:val="000000" w:themeColor="text1"/>
          <w:kern w:val="0"/>
          <w:szCs w:val="24"/>
          <w:lang w:val="en-IE"/>
        </w:rPr>
        <w:t>DOI:10.1016/j.bpsc</w:t>
      </w:r>
      <w:proofErr w:type="gramEnd"/>
      <w:r>
        <w:rPr>
          <w:rFonts w:cs="Times New Roman"/>
          <w:color w:val="000000" w:themeColor="text1"/>
          <w:kern w:val="0"/>
          <w:szCs w:val="24"/>
          <w:lang w:val="en-IE"/>
        </w:rPr>
        <w:t>.2017.04.004.</w:t>
      </w:r>
    </w:p>
    <w:p w14:paraId="4D34644E"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 xml:space="preserve">116287. </w:t>
      </w:r>
      <w:proofErr w:type="gramStart"/>
      <w:r>
        <w:rPr>
          <w:rFonts w:cs="Times New Roman"/>
          <w:color w:val="000000" w:themeColor="text1"/>
          <w:kern w:val="0"/>
          <w:szCs w:val="24"/>
          <w:lang w:val="en-IE"/>
        </w:rPr>
        <w:t>DOI:10.1016/j.neuroimage</w:t>
      </w:r>
      <w:proofErr w:type="gramEnd"/>
      <w:r>
        <w:rPr>
          <w:rFonts w:cs="Times New Roman"/>
          <w:color w:val="000000" w:themeColor="text1"/>
          <w:kern w:val="0"/>
          <w:szCs w:val="24"/>
          <w:lang w:val="en-IE"/>
        </w:rPr>
        <w:t>.2019.116287.</w:t>
      </w:r>
    </w:p>
    <w:p w14:paraId="6DF8DEB2"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en-IE"/>
        </w:rPr>
        <w:t>[1</w:t>
      </w:r>
      <w:r>
        <w:rPr>
          <w:rFonts w:cs="Times New Roman" w:hint="eastAsia"/>
          <w:color w:val="000000" w:themeColor="text1"/>
          <w:kern w:val="0"/>
          <w:szCs w:val="24"/>
        </w:rPr>
        <w:t>1</w:t>
      </w:r>
      <w:r>
        <w:rPr>
          <w:rFonts w:cs="Times New Roman"/>
          <w:color w:val="000000" w:themeColor="text1"/>
          <w:kern w:val="0"/>
          <w:szCs w:val="24"/>
          <w:lang w:val="en-IE"/>
        </w:rPr>
        <w:t xml:space="preserve">] </w:t>
      </w:r>
      <w:r>
        <w:rPr>
          <w:rFonts w:cs="Times New Roman"/>
          <w:color w:val="000000" w:themeColor="text1"/>
          <w:kern w:val="0"/>
          <w:szCs w:val="24"/>
          <w:lang w:val="en-IE"/>
        </w:rPr>
        <w:tab/>
        <w:t xml:space="preserve">OCHSNER K N, BEER J S, ROBERTSON E R, </w:t>
      </w:r>
      <w:r>
        <w:rPr>
          <w:rFonts w:cs="Times New Roman" w:hint="eastAsia"/>
          <w:color w:val="000000" w:themeColor="text1"/>
          <w:kern w:val="0"/>
          <w:szCs w:val="24"/>
          <w:lang w:val="en-IE"/>
        </w:rPr>
        <w:t>等</w:t>
      </w:r>
      <w:r>
        <w:rPr>
          <w:rFonts w:cs="Times New Roman"/>
          <w:color w:val="000000" w:themeColor="text1"/>
          <w:kern w:val="0"/>
          <w:szCs w:val="24"/>
          <w:lang w:val="en-IE"/>
        </w:rPr>
        <w:t xml:space="preserve">. The neural correlates of direct and reflected self-knowledge[J/OL]. 2005: 18. </w:t>
      </w:r>
      <w:proofErr w:type="gramStart"/>
      <w:r>
        <w:rPr>
          <w:rFonts w:cs="Times New Roman"/>
          <w:color w:val="000000" w:themeColor="text1"/>
          <w:kern w:val="0"/>
          <w:szCs w:val="24"/>
          <w:lang w:val="en-IE"/>
        </w:rPr>
        <w:t>DOI:10.1016/j.neuroimage</w:t>
      </w:r>
      <w:proofErr w:type="gramEnd"/>
      <w:r>
        <w:rPr>
          <w:rFonts w:cs="Times New Roman"/>
          <w:color w:val="000000" w:themeColor="text1"/>
          <w:kern w:val="0"/>
          <w:szCs w:val="24"/>
          <w:lang w:val="en-IE"/>
        </w:rPr>
        <w:t>.2005.06.069.</w:t>
      </w:r>
    </w:p>
    <w:p w14:paraId="7F84551C" w14:textId="77777777" w:rsidR="00264165" w:rsidRDefault="00000000">
      <w:pPr>
        <w:pStyle w:val="22"/>
        <w:spacing w:line="276" w:lineRule="auto"/>
        <w:ind w:left="0" w:firstLine="0"/>
        <w:rPr>
          <w:rFonts w:cs="Times New Roman"/>
          <w:color w:val="000000" w:themeColor="text1"/>
          <w:kern w:val="0"/>
          <w:szCs w:val="24"/>
          <w:lang w:val="en-IE"/>
        </w:rPr>
      </w:pPr>
      <w:r>
        <w:rPr>
          <w:rFonts w:cs="Times New Roman"/>
          <w:color w:val="000000" w:themeColor="text1"/>
          <w:kern w:val="0"/>
          <w:szCs w:val="24"/>
          <w:lang w:val="de-DE"/>
        </w:rPr>
        <w:t xml:space="preserve">[12] </w:t>
      </w:r>
      <w:r>
        <w:rPr>
          <w:rFonts w:cs="Times New Roman"/>
          <w:color w:val="000000" w:themeColor="text1"/>
          <w:kern w:val="0"/>
          <w:szCs w:val="24"/>
          <w:lang w:val="de-DE"/>
        </w:rPr>
        <w:tab/>
        <w:t xml:space="preserve">HU C, DI X, EICKHOFF S B, et al. </w:t>
      </w:r>
      <w:r>
        <w:rPr>
          <w:rFonts w:cs="Times New Roman"/>
          <w:color w:val="000000" w:themeColor="text1"/>
          <w:kern w:val="0"/>
          <w:szCs w:val="24"/>
          <w:lang w:val="en-IE"/>
        </w:rPr>
        <w:t xml:space="preserve">Distinct and common aspects of physical and psychological self-representation in the brain: A meta-analysis of self-bias in facial and self-referential judgements[J/OL]. Neuroscience &amp; </w:t>
      </w:r>
      <w:proofErr w:type="spellStart"/>
      <w:r>
        <w:rPr>
          <w:rFonts w:cs="Times New Roman"/>
          <w:color w:val="000000" w:themeColor="text1"/>
          <w:kern w:val="0"/>
          <w:szCs w:val="24"/>
          <w:lang w:val="en-IE"/>
        </w:rPr>
        <w:t>Biobehavioral</w:t>
      </w:r>
      <w:proofErr w:type="spellEnd"/>
      <w:r>
        <w:rPr>
          <w:rFonts w:cs="Times New Roman"/>
          <w:color w:val="000000" w:themeColor="text1"/>
          <w:kern w:val="0"/>
          <w:szCs w:val="24"/>
          <w:lang w:val="en-IE"/>
        </w:rPr>
        <w:t xml:space="preserve"> Reviews, 2016, 61: 197-207. </w:t>
      </w:r>
      <w:proofErr w:type="gramStart"/>
      <w:r>
        <w:rPr>
          <w:rFonts w:cs="Times New Roman"/>
          <w:color w:val="000000" w:themeColor="text1"/>
          <w:kern w:val="0"/>
          <w:szCs w:val="24"/>
          <w:lang w:val="en-IE"/>
        </w:rPr>
        <w:t>DOI:10.1016/j.neubiorev</w:t>
      </w:r>
      <w:proofErr w:type="gramEnd"/>
      <w:r>
        <w:rPr>
          <w:rFonts w:cs="Times New Roman"/>
          <w:color w:val="000000" w:themeColor="text1"/>
          <w:kern w:val="0"/>
          <w:szCs w:val="24"/>
          <w:lang w:val="en-IE"/>
        </w:rPr>
        <w:t>.2015.12.003.</w:t>
      </w:r>
    </w:p>
    <w:p w14:paraId="12C21C85" w14:textId="77777777" w:rsidR="00264165" w:rsidRDefault="00000000">
      <w:pPr>
        <w:rPr>
          <w:color w:val="000000" w:themeColor="text1"/>
          <w:lang w:val="en-IE"/>
        </w:rPr>
      </w:pPr>
      <w:r>
        <w:rPr>
          <w:color w:val="000000" w:themeColor="text1"/>
          <w:lang w:val="en-IE"/>
        </w:rPr>
        <w:t>[1</w:t>
      </w:r>
      <w:r>
        <w:rPr>
          <w:rFonts w:hint="eastAsia"/>
          <w:color w:val="000000" w:themeColor="text1"/>
        </w:rPr>
        <w:t>3</w:t>
      </w:r>
      <w:r>
        <w:rPr>
          <w:color w:val="000000" w:themeColor="text1"/>
          <w:lang w:val="en-IE"/>
        </w:rPr>
        <w:t xml:space="preserve">] </w:t>
      </w:r>
      <w:r>
        <w:rPr>
          <w:color w:val="000000" w:themeColor="text1"/>
          <w:lang w:val="en-IE"/>
        </w:rPr>
        <w:tab/>
        <w:t xml:space="preserve">Pfeifer J H, Lieberman M D, </w:t>
      </w:r>
      <w:proofErr w:type="spellStart"/>
      <w:r>
        <w:rPr>
          <w:color w:val="000000" w:themeColor="text1"/>
          <w:lang w:val="en-IE"/>
        </w:rPr>
        <w:t>Dapretto</w:t>
      </w:r>
      <w:proofErr w:type="spellEnd"/>
      <w:r>
        <w:rPr>
          <w:color w:val="000000" w:themeColor="text1"/>
          <w:lang w:val="en-IE"/>
        </w:rPr>
        <w:t xml:space="preserve"> M. “I know you are but what am I?!”: neural bases of self-and social knowledge retrieval in children and adults[J]. Journal of Cognitive Neuroscience, 2007, 19(8): 1323-1337.DOI:10.1162/jocn.2007.19.8.1323</w:t>
      </w:r>
    </w:p>
    <w:p w14:paraId="3BCCCBD8" w14:textId="77777777" w:rsidR="00264165" w:rsidRDefault="00000000">
      <w:pPr>
        <w:rPr>
          <w:color w:val="000000" w:themeColor="text1"/>
          <w:lang w:val="de-DE"/>
        </w:rPr>
      </w:pPr>
      <w:r>
        <w:rPr>
          <w:color w:val="000000" w:themeColor="text1"/>
          <w:lang w:val="en-IE"/>
        </w:rPr>
        <w:t>[1</w:t>
      </w:r>
      <w:r>
        <w:rPr>
          <w:rFonts w:hint="eastAsia"/>
          <w:color w:val="000000" w:themeColor="text1"/>
        </w:rPr>
        <w:t>4</w:t>
      </w:r>
      <w:r>
        <w:rPr>
          <w:color w:val="000000" w:themeColor="text1"/>
          <w:lang w:val="en-IE"/>
        </w:rPr>
        <w:t>]</w:t>
      </w:r>
      <w:r>
        <w:rPr>
          <w:color w:val="000000" w:themeColor="text1"/>
          <w:lang w:val="en-IE"/>
        </w:rPr>
        <w:tab/>
        <w:t xml:space="preserve"> Schmitz T W, Kawahara-Baccus T N, Johnson S C. Metacognitive evaluation, self-relevance, and the right prefrontal cortex[J]. </w:t>
      </w:r>
      <w:r>
        <w:rPr>
          <w:color w:val="000000" w:themeColor="text1"/>
          <w:lang w:val="de-DE"/>
        </w:rPr>
        <w:t>Neuroimage, 2004, 22(2): 941-947.</w:t>
      </w:r>
      <w:r>
        <w:rPr>
          <w:color w:val="000000" w:themeColor="text1"/>
          <w:lang w:val="en-IE"/>
        </w:rPr>
        <w:t xml:space="preserve"> </w:t>
      </w:r>
      <w:proofErr w:type="gramStart"/>
      <w:r>
        <w:rPr>
          <w:color w:val="000000" w:themeColor="text1"/>
          <w:lang w:val="en-IE"/>
        </w:rPr>
        <w:t>DOI:</w:t>
      </w:r>
      <w:r>
        <w:rPr>
          <w:color w:val="000000" w:themeColor="text1"/>
          <w:lang w:val="de-DE"/>
        </w:rPr>
        <w:t>10.1016/j.neuroimage</w:t>
      </w:r>
      <w:proofErr w:type="gramEnd"/>
      <w:r>
        <w:rPr>
          <w:color w:val="000000" w:themeColor="text1"/>
          <w:lang w:val="de-DE"/>
        </w:rPr>
        <w:t>.2004.02.018</w:t>
      </w:r>
    </w:p>
    <w:p w14:paraId="3AB4F9C8" w14:textId="77777777" w:rsidR="00264165" w:rsidRDefault="00000000">
      <w:pPr>
        <w:rPr>
          <w:color w:val="000000" w:themeColor="text1"/>
          <w:lang w:val="de-DE"/>
        </w:rPr>
      </w:pPr>
      <w:r>
        <w:rPr>
          <w:color w:val="000000" w:themeColor="text1"/>
          <w:lang w:val="de-DE"/>
        </w:rPr>
        <w:t xml:space="preserve">[15] </w:t>
      </w:r>
      <w:r>
        <w:rPr>
          <w:color w:val="000000" w:themeColor="text1"/>
          <w:lang w:val="de-DE"/>
        </w:rPr>
        <w:tab/>
        <w:t xml:space="preserve">Zhu, Y., Zhang, L., Fan, J., &amp; Han, S. (2007). </w:t>
      </w:r>
      <w:r>
        <w:rPr>
          <w:color w:val="000000" w:themeColor="text1"/>
          <w:lang w:val="en-IE"/>
        </w:rPr>
        <w:t xml:space="preserve">Neural basis of cultural influence on self-representation. </w:t>
      </w:r>
      <w:r>
        <w:rPr>
          <w:color w:val="000000" w:themeColor="text1"/>
          <w:lang w:val="de-DE"/>
        </w:rPr>
        <w:t xml:space="preserve">Neuroimage, 34(3), 1310-1316. </w:t>
      </w:r>
      <w:proofErr w:type="gramStart"/>
      <w:r>
        <w:rPr>
          <w:color w:val="000000" w:themeColor="text1"/>
          <w:lang w:val="de-DE"/>
        </w:rPr>
        <w:t>DOI:10.1016/j.neuroimage</w:t>
      </w:r>
      <w:proofErr w:type="gramEnd"/>
      <w:r>
        <w:rPr>
          <w:color w:val="000000" w:themeColor="text1"/>
          <w:lang w:val="de-DE"/>
        </w:rPr>
        <w:t>.2006.08.047.</w:t>
      </w:r>
    </w:p>
    <w:p w14:paraId="4BDF3F1A" w14:textId="77777777" w:rsidR="00264165" w:rsidRDefault="00000000">
      <w:pPr>
        <w:rPr>
          <w:color w:val="000000" w:themeColor="text1"/>
          <w:lang w:val="en-IE"/>
        </w:rPr>
      </w:pPr>
      <w:r>
        <w:rPr>
          <w:color w:val="000000" w:themeColor="text1"/>
          <w:lang w:val="de-DE"/>
        </w:rPr>
        <w:t>[16]</w:t>
      </w:r>
      <w:r>
        <w:rPr>
          <w:color w:val="000000" w:themeColor="text1"/>
          <w:lang w:val="de-DE"/>
        </w:rPr>
        <w:tab/>
        <w:t xml:space="preserve">EISENBERG I W, BISSETT P G, ZEYNEP ENKAVI A, et al. </w:t>
      </w:r>
      <w:r>
        <w:rPr>
          <w:color w:val="000000" w:themeColor="text1"/>
          <w:lang w:val="en-IE"/>
        </w:rPr>
        <w:t>Uncovering the structure of self-</w:t>
      </w:r>
      <w:r>
        <w:rPr>
          <w:color w:val="000000" w:themeColor="text1"/>
          <w:lang w:val="en-IE"/>
        </w:rPr>
        <w:tab/>
        <w:t>regulation through data-driven ontology discovery[J/OL]. Nature Communications, 2019, 10(1): 2319. DOI:10.1038/s41467-019-10301-1.</w:t>
      </w:r>
    </w:p>
    <w:p w14:paraId="4E84B34B" w14:textId="77777777" w:rsidR="00264165" w:rsidRDefault="00000000">
      <w:pPr>
        <w:rPr>
          <w:color w:val="000000" w:themeColor="text1"/>
          <w:lang w:val="en-IE"/>
        </w:rPr>
      </w:pPr>
      <w:r>
        <w:rPr>
          <w:rFonts w:hint="eastAsia"/>
          <w:color w:val="000000" w:themeColor="text1"/>
          <w:lang w:val="en-IE"/>
        </w:rPr>
        <w:t>[</w:t>
      </w:r>
      <w:r>
        <w:rPr>
          <w:rFonts w:hint="eastAsia"/>
          <w:color w:val="000000" w:themeColor="text1"/>
        </w:rPr>
        <w:t>17</w:t>
      </w:r>
      <w:r>
        <w:rPr>
          <w:rFonts w:hint="eastAsia"/>
          <w:color w:val="000000" w:themeColor="text1"/>
          <w:lang w:val="en-IE"/>
        </w:rPr>
        <w:t>]</w:t>
      </w:r>
      <w:r>
        <w:rPr>
          <w:rFonts w:hint="eastAsia"/>
          <w:color w:val="000000" w:themeColor="text1"/>
          <w:lang w:val="en-IE"/>
        </w:rPr>
        <w:tab/>
      </w:r>
      <w:r>
        <w:rPr>
          <w:rFonts w:hint="eastAsia"/>
          <w:color w:val="000000" w:themeColor="text1"/>
          <w:lang w:val="en-IE"/>
        </w:rPr>
        <w:t>胡传鹏</w:t>
      </w:r>
      <w:r>
        <w:rPr>
          <w:rFonts w:hint="eastAsia"/>
          <w:color w:val="000000" w:themeColor="text1"/>
          <w:lang w:val="en-IE"/>
        </w:rPr>
        <w:t xml:space="preserve">, </w:t>
      </w:r>
      <w:r>
        <w:rPr>
          <w:rFonts w:hint="eastAsia"/>
          <w:color w:val="000000" w:themeColor="text1"/>
          <w:lang w:val="en-IE"/>
        </w:rPr>
        <w:t>王非</w:t>
      </w:r>
      <w:r>
        <w:rPr>
          <w:rFonts w:hint="eastAsia"/>
          <w:color w:val="000000" w:themeColor="text1"/>
          <w:lang w:val="en-IE"/>
        </w:rPr>
        <w:t xml:space="preserve">, </w:t>
      </w:r>
      <w:r>
        <w:rPr>
          <w:rFonts w:hint="eastAsia"/>
          <w:color w:val="000000" w:themeColor="text1"/>
          <w:lang w:val="en-IE"/>
        </w:rPr>
        <w:t>过继成思</w:t>
      </w:r>
      <w:r>
        <w:rPr>
          <w:rFonts w:hint="eastAsia"/>
          <w:color w:val="000000" w:themeColor="text1"/>
          <w:lang w:val="en-IE"/>
        </w:rPr>
        <w:t xml:space="preserve">, </w:t>
      </w:r>
      <w:r>
        <w:rPr>
          <w:rFonts w:hint="eastAsia"/>
          <w:color w:val="000000" w:themeColor="text1"/>
          <w:lang w:val="en-IE"/>
        </w:rPr>
        <w:t>等</w:t>
      </w:r>
      <w:r>
        <w:rPr>
          <w:rFonts w:hint="eastAsia"/>
          <w:color w:val="000000" w:themeColor="text1"/>
          <w:lang w:val="en-IE"/>
        </w:rPr>
        <w:t xml:space="preserve">. </w:t>
      </w:r>
      <w:r>
        <w:rPr>
          <w:rFonts w:hint="eastAsia"/>
          <w:color w:val="000000" w:themeColor="text1"/>
          <w:lang w:val="en-IE"/>
        </w:rPr>
        <w:t>心理学研究中的可重复性问题：从危机到契机</w:t>
      </w:r>
      <w:r>
        <w:rPr>
          <w:rFonts w:hint="eastAsia"/>
          <w:color w:val="000000" w:themeColor="text1"/>
          <w:lang w:val="en-IE"/>
        </w:rPr>
        <w:t xml:space="preserve">[J/OL]. </w:t>
      </w:r>
      <w:r>
        <w:rPr>
          <w:rFonts w:hint="eastAsia"/>
          <w:color w:val="000000" w:themeColor="text1"/>
          <w:lang w:val="en-IE"/>
        </w:rPr>
        <w:t>心理科学进展</w:t>
      </w:r>
      <w:r>
        <w:rPr>
          <w:rFonts w:hint="eastAsia"/>
          <w:color w:val="000000" w:themeColor="text1"/>
          <w:lang w:val="en-IE"/>
        </w:rPr>
        <w:t>, 2016, 24(9): 1504. DOI:10.3724/SP.J.1042.2016.</w:t>
      </w:r>
      <w:proofErr w:type="gramStart"/>
      <w:r>
        <w:rPr>
          <w:rFonts w:hint="eastAsia"/>
          <w:color w:val="000000" w:themeColor="text1"/>
          <w:lang w:val="en-IE"/>
        </w:rPr>
        <w:t>01504.[</w:t>
      </w:r>
      <w:proofErr w:type="gramEnd"/>
      <w:r>
        <w:rPr>
          <w:rFonts w:hint="eastAsia"/>
          <w:color w:val="000000" w:themeColor="text1"/>
          <w:lang w:val="en-IE"/>
        </w:rPr>
        <w:t xml:space="preserve">HU </w:t>
      </w:r>
      <w:proofErr w:type="spellStart"/>
      <w:r>
        <w:rPr>
          <w:rFonts w:hint="eastAsia"/>
          <w:color w:val="000000" w:themeColor="text1"/>
          <w:lang w:val="en-IE"/>
        </w:rPr>
        <w:t>Chuanpeng</w:t>
      </w:r>
      <w:proofErr w:type="spellEnd"/>
      <w:r>
        <w:rPr>
          <w:rFonts w:hint="eastAsia"/>
          <w:color w:val="000000" w:themeColor="text1"/>
          <w:lang w:val="en-IE"/>
        </w:rPr>
        <w:t xml:space="preserve">; DI Xin; LI Jiawei; SUI Jie; PENG </w:t>
      </w:r>
      <w:proofErr w:type="spellStart"/>
      <w:r>
        <w:rPr>
          <w:rFonts w:hint="eastAsia"/>
          <w:color w:val="000000" w:themeColor="text1"/>
          <w:lang w:val="en-IE"/>
        </w:rPr>
        <w:t>Kaiping</w:t>
      </w:r>
      <w:proofErr w:type="spellEnd"/>
      <w:r>
        <w:rPr>
          <w:rFonts w:hint="eastAsia"/>
          <w:color w:val="000000" w:themeColor="text1"/>
          <w:lang w:val="en-IE"/>
        </w:rPr>
        <w:t xml:space="preserve">. (2015). Meta-analysis of Neuroimaging Studies. Advances </w:t>
      </w:r>
      <w:r>
        <w:rPr>
          <w:rFonts w:hint="eastAsia"/>
          <w:color w:val="000000" w:themeColor="text1"/>
          <w:lang w:val="en-IE"/>
        </w:rPr>
        <w:tab/>
        <w:t xml:space="preserve">in </w:t>
      </w:r>
      <w:r>
        <w:rPr>
          <w:rFonts w:hint="eastAsia"/>
          <w:color w:val="000000" w:themeColor="text1"/>
          <w:lang w:val="en-IE"/>
        </w:rPr>
        <w:lastRenderedPageBreak/>
        <w:t>Psychological Science, 23(</w:t>
      </w:r>
      <w:r>
        <w:rPr>
          <w:color w:val="000000" w:themeColor="text1"/>
          <w:lang w:val="en-IE"/>
        </w:rPr>
        <w:t>7), 1118-1129.]</w:t>
      </w:r>
    </w:p>
    <w:p w14:paraId="53DF1ED5" w14:textId="77777777" w:rsidR="00264165" w:rsidRDefault="00000000">
      <w:pPr>
        <w:rPr>
          <w:color w:val="000000" w:themeColor="text1"/>
          <w:lang w:val="en-IE"/>
        </w:rPr>
      </w:pPr>
      <w:r>
        <w:rPr>
          <w:color w:val="000000" w:themeColor="text1"/>
          <w:lang w:val="en-IE"/>
        </w:rPr>
        <w:t>[</w:t>
      </w:r>
      <w:r>
        <w:rPr>
          <w:rFonts w:hint="eastAsia"/>
          <w:color w:val="000000" w:themeColor="text1"/>
        </w:rPr>
        <w:t>18</w:t>
      </w:r>
      <w:r>
        <w:rPr>
          <w:color w:val="000000" w:themeColor="text1"/>
          <w:lang w:val="en-IE"/>
        </w:rPr>
        <w:t>]</w:t>
      </w:r>
      <w:r>
        <w:rPr>
          <w:color w:val="000000" w:themeColor="text1"/>
          <w:lang w:val="en-IE"/>
        </w:rPr>
        <w:tab/>
        <w:t>BRACHEM J, FRANK M, KVETNAYA T, et al. Replication Crisis, p-Hacking, and Open Science. An Inquiry into Questionable Research Practices in Student Projects and Impulses for the Teaching Environment[J/OL]. PSYCHOLOGISCHE RUNDSCHAU, 2022, 73(1): 1-17. DOI:10.1026/0033-3042/a000562.</w:t>
      </w:r>
    </w:p>
    <w:p w14:paraId="31AEC25F" w14:textId="77777777" w:rsidR="00264165" w:rsidRDefault="00000000">
      <w:pPr>
        <w:rPr>
          <w:color w:val="000000" w:themeColor="text1"/>
          <w:lang w:val="de-DE"/>
        </w:rPr>
      </w:pPr>
      <w:r>
        <w:rPr>
          <w:color w:val="000000" w:themeColor="text1"/>
          <w:lang w:val="en-IE"/>
        </w:rPr>
        <w:t>[</w:t>
      </w:r>
      <w:r>
        <w:rPr>
          <w:rFonts w:hint="eastAsia"/>
          <w:color w:val="000000" w:themeColor="text1"/>
        </w:rPr>
        <w:t>19</w:t>
      </w:r>
      <w:r>
        <w:rPr>
          <w:color w:val="000000" w:themeColor="text1"/>
          <w:lang w:val="en-IE"/>
        </w:rPr>
        <w:t>]</w:t>
      </w:r>
      <w:r>
        <w:rPr>
          <w:color w:val="000000" w:themeColor="text1"/>
          <w:lang w:val="en-IE"/>
        </w:rPr>
        <w:tab/>
        <w:t xml:space="preserve">EARP B D, TRAFIMOW D. Replication, falsification, and the crisis of confidence in social psychology[J/OL]. </w:t>
      </w:r>
      <w:r>
        <w:rPr>
          <w:color w:val="000000" w:themeColor="text1"/>
          <w:lang w:val="de-DE"/>
        </w:rPr>
        <w:t>FRONTIERS IN PSYCHOLOGY, 2015, 6. DOI:10.3389/fpsyg.2015.00621.</w:t>
      </w:r>
    </w:p>
    <w:p w14:paraId="18638D0E" w14:textId="77777777" w:rsidR="00264165" w:rsidRDefault="00000000">
      <w:pPr>
        <w:rPr>
          <w:color w:val="000000" w:themeColor="text1"/>
          <w:lang w:val="en-IE"/>
        </w:rPr>
      </w:pPr>
      <w:r>
        <w:rPr>
          <w:color w:val="000000" w:themeColor="text1"/>
          <w:lang w:val="de-DE"/>
        </w:rPr>
        <w:t>[20]</w:t>
      </w:r>
      <w:r>
        <w:rPr>
          <w:color w:val="000000" w:themeColor="text1"/>
          <w:lang w:val="de-DE"/>
        </w:rPr>
        <w:tab/>
      </w:r>
      <w:bookmarkStart w:id="391" w:name="_Hlk116217318"/>
      <w:r>
        <w:rPr>
          <w:color w:val="000000" w:themeColor="text1"/>
          <w:lang w:val="de-DE"/>
        </w:rPr>
        <w:t xml:space="preserve">YARKONI T, POLDRACK R A, NICHOLS T E, et al. </w:t>
      </w:r>
      <w:r>
        <w:rPr>
          <w:color w:val="000000" w:themeColor="text1"/>
          <w:lang w:val="en-IE"/>
        </w:rPr>
        <w:t>Large-scale automated synthesis of human functional neuroimaging data[J/OL]. Nature Methods, 2011, 8(8): 665-670. DOI:10.1038/nmeth.1635.</w:t>
      </w:r>
    </w:p>
    <w:bookmarkEnd w:id="391"/>
    <w:p w14:paraId="3E27240F" w14:textId="77777777" w:rsidR="00264165" w:rsidRDefault="00000000">
      <w:pPr>
        <w:rPr>
          <w:color w:val="000000" w:themeColor="text1"/>
          <w:lang w:val="en-IE"/>
        </w:rPr>
      </w:pPr>
      <w:r>
        <w:rPr>
          <w:rFonts w:hint="eastAsia"/>
          <w:color w:val="000000" w:themeColor="text1"/>
          <w:lang w:val="en-IE"/>
        </w:rPr>
        <w:t>[</w:t>
      </w:r>
      <w:r>
        <w:rPr>
          <w:rFonts w:hint="eastAsia"/>
          <w:color w:val="000000" w:themeColor="text1"/>
        </w:rPr>
        <w:t>21</w:t>
      </w:r>
      <w:r>
        <w:rPr>
          <w:rFonts w:hint="eastAsia"/>
          <w:color w:val="000000" w:themeColor="text1"/>
          <w:lang w:val="en-IE"/>
        </w:rPr>
        <w:t>]</w:t>
      </w:r>
      <w:r>
        <w:rPr>
          <w:rFonts w:hint="eastAsia"/>
          <w:color w:val="000000" w:themeColor="text1"/>
          <w:lang w:val="en-IE"/>
        </w:rPr>
        <w:tab/>
        <w:t xml:space="preserve">DOCKÈS J, POLDRACK R A, PRIMET R, </w:t>
      </w:r>
      <w:r>
        <w:rPr>
          <w:rFonts w:hint="eastAsia"/>
          <w:color w:val="000000" w:themeColor="text1"/>
          <w:lang w:val="en-IE"/>
        </w:rPr>
        <w:t>等</w:t>
      </w:r>
      <w:r>
        <w:rPr>
          <w:rFonts w:hint="eastAsia"/>
          <w:color w:val="000000" w:themeColor="text1"/>
          <w:lang w:val="en-IE"/>
        </w:rPr>
        <w:t xml:space="preserve">. </w:t>
      </w:r>
      <w:proofErr w:type="spellStart"/>
      <w:r>
        <w:rPr>
          <w:rFonts w:hint="eastAsia"/>
          <w:color w:val="000000" w:themeColor="text1"/>
          <w:lang w:val="en-IE"/>
        </w:rPr>
        <w:t>NeuroQuery</w:t>
      </w:r>
      <w:proofErr w:type="spellEnd"/>
      <w:r>
        <w:rPr>
          <w:rFonts w:hint="eastAsia"/>
          <w:color w:val="000000" w:themeColor="text1"/>
          <w:lang w:val="en-IE"/>
        </w:rPr>
        <w:t xml:space="preserve">, comprehensive meta-analysis of human brain mapping[J/OL]. </w:t>
      </w:r>
      <w:proofErr w:type="spellStart"/>
      <w:r>
        <w:rPr>
          <w:rFonts w:hint="eastAsia"/>
          <w:color w:val="000000" w:themeColor="text1"/>
          <w:lang w:val="en-IE"/>
        </w:rPr>
        <w:t>eLife</w:t>
      </w:r>
      <w:proofErr w:type="spellEnd"/>
      <w:r>
        <w:rPr>
          <w:rFonts w:hint="eastAsia"/>
          <w:color w:val="000000" w:themeColor="text1"/>
          <w:lang w:val="en-IE"/>
        </w:rPr>
        <w:t>, 2020, 9: e53385. DOI:10.7554/eLife.53385.</w:t>
      </w:r>
    </w:p>
    <w:p w14:paraId="7E9F2258" w14:textId="77777777" w:rsidR="00264165" w:rsidRDefault="00000000">
      <w:pPr>
        <w:rPr>
          <w:color w:val="000000" w:themeColor="text1"/>
          <w:lang w:val="en-IE"/>
        </w:rPr>
      </w:pPr>
      <w:r>
        <w:rPr>
          <w:rFonts w:hint="eastAsia"/>
          <w:color w:val="000000" w:themeColor="text1"/>
          <w:lang w:val="en-IE"/>
        </w:rPr>
        <w:t>[2</w:t>
      </w:r>
      <w:r>
        <w:rPr>
          <w:rFonts w:hint="eastAsia"/>
          <w:color w:val="000000" w:themeColor="text1"/>
        </w:rPr>
        <w:t>2</w:t>
      </w:r>
      <w:r>
        <w:rPr>
          <w:rFonts w:hint="eastAsia"/>
          <w:color w:val="000000" w:themeColor="text1"/>
          <w:lang w:val="en-IE"/>
        </w:rPr>
        <w:t>]</w:t>
      </w:r>
      <w:r>
        <w:rPr>
          <w:rFonts w:hint="eastAsia"/>
          <w:color w:val="000000" w:themeColor="text1"/>
          <w:lang w:val="en-IE"/>
        </w:rPr>
        <w:tab/>
      </w:r>
      <w:r>
        <w:rPr>
          <w:rFonts w:hint="eastAsia"/>
          <w:color w:val="000000" w:themeColor="text1"/>
          <w:lang w:val="en-IE"/>
        </w:rPr>
        <w:t>刘宇</w:t>
      </w:r>
      <w:r>
        <w:rPr>
          <w:rFonts w:hint="eastAsia"/>
          <w:color w:val="000000" w:themeColor="text1"/>
          <w:lang w:val="en-IE"/>
        </w:rPr>
        <w:t xml:space="preserve">, </w:t>
      </w:r>
      <w:r>
        <w:rPr>
          <w:rFonts w:hint="eastAsia"/>
          <w:color w:val="000000" w:themeColor="text1"/>
          <w:lang w:val="en-IE"/>
        </w:rPr>
        <w:t>陈树铨</w:t>
      </w:r>
      <w:r>
        <w:rPr>
          <w:rFonts w:hint="eastAsia"/>
          <w:color w:val="000000" w:themeColor="text1"/>
          <w:lang w:val="en-IE"/>
        </w:rPr>
        <w:t xml:space="preserve">, </w:t>
      </w:r>
      <w:r>
        <w:rPr>
          <w:rFonts w:hint="eastAsia"/>
          <w:color w:val="000000" w:themeColor="text1"/>
          <w:lang w:val="en-IE"/>
        </w:rPr>
        <w:t>樊富珉等</w:t>
      </w:r>
      <w:r>
        <w:rPr>
          <w:rFonts w:hint="eastAsia"/>
          <w:color w:val="000000" w:themeColor="text1"/>
          <w:lang w:val="en-IE"/>
        </w:rPr>
        <w:t xml:space="preserve">. </w:t>
      </w:r>
      <w:r>
        <w:rPr>
          <w:rFonts w:hint="eastAsia"/>
          <w:color w:val="000000" w:themeColor="text1"/>
          <w:lang w:val="en-IE"/>
        </w:rPr>
        <w:t>开放式荟萃分析的规范化报告</w:t>
      </w:r>
      <w:r>
        <w:rPr>
          <w:rFonts w:hint="eastAsia"/>
          <w:color w:val="000000" w:themeColor="text1"/>
          <w:lang w:val="en-IE"/>
        </w:rPr>
        <w:t xml:space="preserve">[J]. </w:t>
      </w:r>
      <w:r>
        <w:rPr>
          <w:rFonts w:hint="eastAsia"/>
          <w:color w:val="000000" w:themeColor="text1"/>
          <w:lang w:val="en-IE"/>
        </w:rPr>
        <w:t>中国科学（生命科学）</w:t>
      </w:r>
      <w:r>
        <w:rPr>
          <w:rFonts w:hint="eastAsia"/>
          <w:color w:val="000000" w:themeColor="text1"/>
          <w:lang w:val="en-IE"/>
        </w:rPr>
        <w:t>, 2021(6): 764-</w:t>
      </w:r>
      <w:proofErr w:type="gramStart"/>
      <w:r>
        <w:rPr>
          <w:rFonts w:hint="eastAsia"/>
          <w:color w:val="000000" w:themeColor="text1"/>
          <w:lang w:val="en-IE"/>
        </w:rPr>
        <w:t>778.[</w:t>
      </w:r>
      <w:proofErr w:type="gramEnd"/>
      <w:r>
        <w:rPr>
          <w:rFonts w:hint="eastAsia"/>
          <w:color w:val="000000" w:themeColor="text1"/>
          <w:lang w:val="en-IE"/>
        </w:rPr>
        <w:t xml:space="preserve">Liu Y, Chen S Q, Fan F M, et al. A standardized checklist on meta-analysis reporting in the open science </w:t>
      </w:r>
      <w:proofErr w:type="gramStart"/>
      <w:r>
        <w:rPr>
          <w:rFonts w:hint="eastAsia"/>
          <w:color w:val="000000" w:themeColor="text1"/>
          <w:lang w:val="en-IE"/>
        </w:rPr>
        <w:t>era .</w:t>
      </w:r>
      <w:proofErr w:type="gramEnd"/>
      <w:r>
        <w:rPr>
          <w:rFonts w:hint="eastAsia"/>
          <w:color w:val="000000" w:themeColor="text1"/>
          <w:lang w:val="en-IE"/>
        </w:rPr>
        <w:t xml:space="preserve"> Sci Sin Vitae, 2021, 51: 764</w:t>
      </w:r>
      <w:r>
        <w:rPr>
          <w:rFonts w:hint="eastAsia"/>
          <w:color w:val="000000" w:themeColor="text1"/>
          <w:lang w:val="en-IE"/>
        </w:rPr>
        <w:t>–</w:t>
      </w:r>
      <w:r>
        <w:rPr>
          <w:rFonts w:hint="eastAsia"/>
          <w:color w:val="000000" w:themeColor="text1"/>
          <w:lang w:val="en-IE"/>
        </w:rPr>
        <w:t xml:space="preserve">778, </w:t>
      </w:r>
      <w:r>
        <w:rPr>
          <w:color w:val="000000" w:themeColor="text1"/>
          <w:lang w:val="en-IE"/>
        </w:rPr>
        <w:t>DOI:</w:t>
      </w:r>
      <w:r>
        <w:rPr>
          <w:rFonts w:hint="eastAsia"/>
          <w:color w:val="000000" w:themeColor="text1"/>
          <w:lang w:val="en-IE"/>
        </w:rPr>
        <w:t>10.1360/SSV-2021-0009]</w:t>
      </w:r>
    </w:p>
    <w:p w14:paraId="39F59470" w14:textId="77777777" w:rsidR="00264165" w:rsidRDefault="00000000">
      <w:pPr>
        <w:rPr>
          <w:color w:val="000000" w:themeColor="text1"/>
          <w:lang w:val="en-IE"/>
        </w:rPr>
      </w:pPr>
      <w:r w:rsidRPr="005D2098">
        <w:rPr>
          <w:color w:val="000000" w:themeColor="text1"/>
          <w:lang w:val="en-IE"/>
          <w:rPrChange w:id="392" w:author="sun shuting" w:date="2022-11-12T23:59:00Z">
            <w:rPr>
              <w:color w:val="000000" w:themeColor="text1"/>
              <w:lang w:val="de-DE"/>
            </w:rPr>
          </w:rPrChange>
        </w:rPr>
        <w:t>[23]</w:t>
      </w:r>
      <w:r w:rsidRPr="005D2098">
        <w:rPr>
          <w:color w:val="000000" w:themeColor="text1"/>
          <w:lang w:val="en-IE"/>
          <w:rPrChange w:id="393" w:author="sun shuting" w:date="2022-11-12T23:59:00Z">
            <w:rPr>
              <w:color w:val="000000" w:themeColor="text1"/>
              <w:lang w:val="de-DE"/>
            </w:rPr>
          </w:rPrChange>
        </w:rPr>
        <w:tab/>
        <w:t xml:space="preserve">NORTHOFF G, HEINZEL A, DE GRECK M, et al. </w:t>
      </w:r>
      <w:r>
        <w:rPr>
          <w:color w:val="000000" w:themeColor="text1"/>
          <w:lang w:val="en-IE"/>
        </w:rPr>
        <w:t xml:space="preserve">Self-referential processing in our brain--a meta-analysis of imaging studies on the </w:t>
      </w:r>
      <w:proofErr w:type="spellStart"/>
      <w:r>
        <w:rPr>
          <w:color w:val="000000" w:themeColor="text1"/>
          <w:lang w:val="en-IE"/>
        </w:rPr>
        <w:t>self</w:t>
      </w:r>
      <w:proofErr w:type="spellEnd"/>
      <w:r>
        <w:rPr>
          <w:color w:val="000000" w:themeColor="text1"/>
          <w:lang w:val="en-IE"/>
        </w:rPr>
        <w:t xml:space="preserve">[J/OL]. </w:t>
      </w:r>
      <w:proofErr w:type="spellStart"/>
      <w:r>
        <w:rPr>
          <w:color w:val="000000" w:themeColor="text1"/>
          <w:lang w:val="en-IE"/>
        </w:rPr>
        <w:t>NeuroImage</w:t>
      </w:r>
      <w:proofErr w:type="spellEnd"/>
      <w:r>
        <w:rPr>
          <w:color w:val="000000" w:themeColor="text1"/>
          <w:lang w:val="en-IE"/>
        </w:rPr>
        <w:t xml:space="preserve">, 2006, 31(1): 440-457. </w:t>
      </w:r>
      <w:proofErr w:type="gramStart"/>
      <w:r>
        <w:rPr>
          <w:color w:val="000000" w:themeColor="text1"/>
          <w:lang w:val="en-IE"/>
        </w:rPr>
        <w:t>DOI:10.1016/j.neuroimage</w:t>
      </w:r>
      <w:proofErr w:type="gramEnd"/>
      <w:r>
        <w:rPr>
          <w:color w:val="000000" w:themeColor="text1"/>
          <w:lang w:val="en-IE"/>
        </w:rPr>
        <w:t>.2005.12.002.</w:t>
      </w:r>
    </w:p>
    <w:p w14:paraId="1D4C59F1" w14:textId="77777777" w:rsidR="00264165" w:rsidRDefault="00000000">
      <w:pPr>
        <w:rPr>
          <w:color w:val="000000" w:themeColor="text1"/>
          <w:lang w:val="en-IE"/>
        </w:rPr>
      </w:pPr>
      <w:r>
        <w:rPr>
          <w:color w:val="000000" w:themeColor="text1"/>
          <w:lang w:val="en-IE"/>
        </w:rPr>
        <w:t>[2</w:t>
      </w:r>
      <w:r>
        <w:rPr>
          <w:rFonts w:hint="eastAsia"/>
          <w:color w:val="000000" w:themeColor="text1"/>
        </w:rPr>
        <w:t>4</w:t>
      </w:r>
      <w:r>
        <w:rPr>
          <w:color w:val="000000" w:themeColor="text1"/>
          <w:lang w:val="en-IE"/>
        </w:rPr>
        <w:t>]</w:t>
      </w:r>
      <w:r>
        <w:rPr>
          <w:color w:val="000000" w:themeColor="text1"/>
          <w:lang w:val="en-IE"/>
        </w:rPr>
        <w:tab/>
        <w:t>ARAUJO H, KAPLAN J, DAMASIO A. Cortical midline structures and autobiographical-self processes: An activation-likelihood estimation meta-analysis[J/OL]. Frontiers in Human Neuroscience, 2013, 7. https://www.frontiersin.org/article/10.3389/fnhum.2013.00548. DOI:10.3389/fnhum.2013.00548.</w:t>
      </w:r>
    </w:p>
    <w:p w14:paraId="15233072" w14:textId="77777777" w:rsidR="00264165" w:rsidRDefault="00000000">
      <w:pPr>
        <w:rPr>
          <w:color w:val="000000" w:themeColor="text1"/>
          <w:lang w:val="en-IE"/>
        </w:rPr>
      </w:pPr>
      <w:r>
        <w:rPr>
          <w:color w:val="000000" w:themeColor="text1"/>
          <w:lang w:val="en-IE"/>
        </w:rPr>
        <w:t>[2</w:t>
      </w:r>
      <w:r>
        <w:rPr>
          <w:rFonts w:hint="eastAsia"/>
          <w:color w:val="000000" w:themeColor="text1"/>
        </w:rPr>
        <w:t>5</w:t>
      </w:r>
      <w:r>
        <w:rPr>
          <w:color w:val="000000" w:themeColor="text1"/>
          <w:lang w:val="en-IE"/>
        </w:rPr>
        <w:t>]</w:t>
      </w:r>
      <w:r>
        <w:rPr>
          <w:color w:val="000000" w:themeColor="text1"/>
          <w:lang w:val="en-IE"/>
        </w:rPr>
        <w:tab/>
        <w:t xml:space="preserve">QIN P, WANG M, NORTHOFF G. Linking bodily, environmental and mental states in the self-A three-level model based on a meta-analysis[J/OL]. Neuroscience and </w:t>
      </w:r>
      <w:proofErr w:type="spellStart"/>
      <w:r>
        <w:rPr>
          <w:color w:val="000000" w:themeColor="text1"/>
          <w:lang w:val="en-IE"/>
        </w:rPr>
        <w:t>Biobehavioral</w:t>
      </w:r>
      <w:proofErr w:type="spellEnd"/>
      <w:r>
        <w:rPr>
          <w:color w:val="000000" w:themeColor="text1"/>
          <w:lang w:val="en-IE"/>
        </w:rPr>
        <w:t xml:space="preserve"> Reviews, 2020, 115: 77-95. </w:t>
      </w:r>
      <w:proofErr w:type="gramStart"/>
      <w:r>
        <w:rPr>
          <w:color w:val="000000" w:themeColor="text1"/>
          <w:lang w:val="en-IE"/>
        </w:rPr>
        <w:t>DOI:10.1016/j.neubiorev</w:t>
      </w:r>
      <w:proofErr w:type="gramEnd"/>
      <w:r>
        <w:rPr>
          <w:color w:val="000000" w:themeColor="text1"/>
          <w:lang w:val="en-IE"/>
        </w:rPr>
        <w:t>.2020.05.004.</w:t>
      </w:r>
    </w:p>
    <w:p w14:paraId="02063A3E" w14:textId="77777777" w:rsidR="00264165" w:rsidRDefault="00000000">
      <w:pPr>
        <w:rPr>
          <w:color w:val="000000" w:themeColor="text1"/>
          <w:lang w:val="en-IE"/>
        </w:rPr>
      </w:pPr>
      <w:r>
        <w:rPr>
          <w:color w:val="000000" w:themeColor="text1"/>
          <w:lang w:val="en-IE"/>
        </w:rPr>
        <w:t>[2</w:t>
      </w:r>
      <w:r>
        <w:rPr>
          <w:rFonts w:hint="eastAsia"/>
          <w:color w:val="000000" w:themeColor="text1"/>
        </w:rPr>
        <w:t>6</w:t>
      </w:r>
      <w:r>
        <w:rPr>
          <w:color w:val="000000" w:themeColor="text1"/>
          <w:lang w:val="en-IE"/>
        </w:rPr>
        <w:t>]</w:t>
      </w:r>
      <w:r>
        <w:rPr>
          <w:color w:val="000000" w:themeColor="text1"/>
          <w:lang w:val="en-IE"/>
        </w:rPr>
        <w:tab/>
        <w:t xml:space="preserve">FREWEN P, SCHROETER M L, RIVA G, et al. Neuroimaging the consciousness of self: Review, and conceptual-methodological framework[J/OL]. Neuroscience &amp; </w:t>
      </w:r>
      <w:proofErr w:type="spellStart"/>
      <w:r>
        <w:rPr>
          <w:color w:val="000000" w:themeColor="text1"/>
          <w:lang w:val="en-IE"/>
        </w:rPr>
        <w:t>Biobehavioral</w:t>
      </w:r>
      <w:proofErr w:type="spellEnd"/>
      <w:r>
        <w:rPr>
          <w:color w:val="000000" w:themeColor="text1"/>
          <w:lang w:val="en-IE"/>
        </w:rPr>
        <w:t xml:space="preserve"> Reviews, 2020, 112: 164-212. </w:t>
      </w:r>
      <w:proofErr w:type="gramStart"/>
      <w:r>
        <w:rPr>
          <w:color w:val="000000" w:themeColor="text1"/>
          <w:lang w:val="en-IE"/>
        </w:rPr>
        <w:t>DOI:10.1016/j.neubiorev</w:t>
      </w:r>
      <w:proofErr w:type="gramEnd"/>
      <w:r>
        <w:rPr>
          <w:color w:val="000000" w:themeColor="text1"/>
          <w:lang w:val="en-IE"/>
        </w:rPr>
        <w:t>.2020.01.023.</w:t>
      </w:r>
    </w:p>
    <w:p w14:paraId="43F5122C" w14:textId="77777777" w:rsidR="00264165" w:rsidRDefault="00000000">
      <w:pPr>
        <w:rPr>
          <w:color w:val="000000" w:themeColor="text1"/>
          <w:lang w:val="en-IE"/>
        </w:rPr>
      </w:pPr>
      <w:r>
        <w:rPr>
          <w:color w:val="000000" w:themeColor="text1"/>
          <w:lang w:val="en-IE"/>
        </w:rPr>
        <w:t>[</w:t>
      </w:r>
      <w:r>
        <w:rPr>
          <w:rFonts w:hint="eastAsia"/>
          <w:color w:val="000000" w:themeColor="text1"/>
        </w:rPr>
        <w:t>27</w:t>
      </w:r>
      <w:r>
        <w:rPr>
          <w:color w:val="000000" w:themeColor="text1"/>
          <w:lang w:val="en-IE"/>
        </w:rPr>
        <w:t>]</w:t>
      </w:r>
      <w:r>
        <w:rPr>
          <w:color w:val="000000" w:themeColor="text1"/>
          <w:lang w:val="en-IE"/>
        </w:rPr>
        <w:tab/>
        <w:t>NORTHOFF G. Is the self a higher-order or fundamental function of the brain? The “basis model of self-specificity” and its encoding by the brain’s spontaneous activity[J/OL]. Cognitive Neuroscience, 2016, 7(1-4): 203-222. DOI:10.1080/17588928.2015.1111868.</w:t>
      </w:r>
    </w:p>
    <w:p w14:paraId="2BC6FDED" w14:textId="77777777" w:rsidR="00264165" w:rsidRDefault="00000000">
      <w:pPr>
        <w:rPr>
          <w:color w:val="000000" w:themeColor="text1"/>
          <w:lang w:val="en-IE"/>
        </w:rPr>
      </w:pPr>
      <w:r>
        <w:rPr>
          <w:color w:val="000000" w:themeColor="text1"/>
          <w:lang w:val="en-IE"/>
        </w:rPr>
        <w:t>[</w:t>
      </w:r>
      <w:r>
        <w:rPr>
          <w:rFonts w:hint="eastAsia"/>
          <w:color w:val="000000" w:themeColor="text1"/>
        </w:rPr>
        <w:t>28</w:t>
      </w:r>
      <w:r>
        <w:rPr>
          <w:color w:val="000000" w:themeColor="text1"/>
          <w:lang w:val="en-IE"/>
        </w:rPr>
        <w:t xml:space="preserve">] </w:t>
      </w:r>
      <w:proofErr w:type="spellStart"/>
      <w:r>
        <w:rPr>
          <w:color w:val="000000" w:themeColor="text1"/>
          <w:lang w:val="en-IE"/>
        </w:rPr>
        <w:t>Northoff</w:t>
      </w:r>
      <w:proofErr w:type="spellEnd"/>
      <w:r>
        <w:rPr>
          <w:color w:val="000000" w:themeColor="text1"/>
          <w:lang w:val="en-IE"/>
        </w:rPr>
        <w:t xml:space="preserve">, G. (2021). Brain networks and the emergence of the self: A </w:t>
      </w:r>
      <w:proofErr w:type="spellStart"/>
      <w:r>
        <w:rPr>
          <w:color w:val="000000" w:themeColor="text1"/>
          <w:lang w:val="en-IE"/>
        </w:rPr>
        <w:t>neurophenomenal</w:t>
      </w:r>
      <w:proofErr w:type="spellEnd"/>
      <w:r>
        <w:rPr>
          <w:color w:val="000000" w:themeColor="text1"/>
          <w:lang w:val="en-IE"/>
        </w:rPr>
        <w:t xml:space="preserve"> perspective.  V. A. Diwadkar &amp; S. B. Eickhoff (Ed.), Brain network dysfunction in neuropsychiatric illness: Methods, applications, and implications (page 433–453). Springer International Publishing. DOI:10.1007/978-3-030-59797-9_21</w:t>
      </w:r>
    </w:p>
    <w:p w14:paraId="0C0832B6" w14:textId="77777777" w:rsidR="00264165" w:rsidRDefault="00000000">
      <w:pPr>
        <w:rPr>
          <w:color w:val="000000" w:themeColor="text1"/>
          <w:lang w:val="en-IE"/>
        </w:rPr>
      </w:pPr>
      <w:r>
        <w:rPr>
          <w:color w:val="000000" w:themeColor="text1"/>
          <w:lang w:val="en-IE"/>
        </w:rPr>
        <w:t>[</w:t>
      </w:r>
      <w:r>
        <w:rPr>
          <w:rFonts w:hint="eastAsia"/>
          <w:color w:val="000000" w:themeColor="text1"/>
        </w:rPr>
        <w:t>29</w:t>
      </w:r>
      <w:r>
        <w:rPr>
          <w:color w:val="000000" w:themeColor="text1"/>
          <w:lang w:val="en-IE"/>
        </w:rPr>
        <w:t>]</w:t>
      </w:r>
      <w:r>
        <w:rPr>
          <w:color w:val="000000" w:themeColor="text1"/>
          <w:lang w:val="en-IE"/>
        </w:rPr>
        <w:tab/>
        <w:t xml:space="preserve">SCALABRINI A, SCHIMMENTI A, DE AMICIS M, et al. The self and its internal thought: In search for a psychological baseline[J/OL]. Consciousness and Cognition, 2022, 97: 103244. </w:t>
      </w:r>
      <w:proofErr w:type="gramStart"/>
      <w:r>
        <w:rPr>
          <w:color w:val="000000" w:themeColor="text1"/>
          <w:lang w:val="en-IE"/>
        </w:rPr>
        <w:t>DOI:10.1016/j.concog</w:t>
      </w:r>
      <w:proofErr w:type="gramEnd"/>
      <w:r>
        <w:rPr>
          <w:color w:val="000000" w:themeColor="text1"/>
          <w:lang w:val="en-IE"/>
        </w:rPr>
        <w:t>.2021.103244.</w:t>
      </w:r>
    </w:p>
    <w:p w14:paraId="318E19C7" w14:textId="77777777" w:rsidR="00264165" w:rsidRDefault="00000000">
      <w:pPr>
        <w:rPr>
          <w:color w:val="000000" w:themeColor="text1"/>
          <w:lang w:val="en-IE"/>
        </w:rPr>
      </w:pPr>
      <w:r>
        <w:rPr>
          <w:color w:val="000000" w:themeColor="text1"/>
          <w:lang w:val="en-IE"/>
        </w:rPr>
        <w:t>[3</w:t>
      </w:r>
      <w:r>
        <w:rPr>
          <w:rFonts w:hint="eastAsia"/>
          <w:color w:val="000000" w:themeColor="text1"/>
        </w:rPr>
        <w:t>0</w:t>
      </w:r>
      <w:r>
        <w:rPr>
          <w:color w:val="000000" w:themeColor="text1"/>
          <w:lang w:val="en-IE"/>
        </w:rPr>
        <w:t>]</w:t>
      </w:r>
      <w:r>
        <w:rPr>
          <w:color w:val="000000" w:themeColor="text1"/>
          <w:lang w:val="en-IE"/>
        </w:rPr>
        <w:tab/>
        <w:t xml:space="preserve">WALLA P, NORTHOFF G, HERBERT C. The Human Self Has Two Serial Aspects and Is </w:t>
      </w:r>
      <w:r>
        <w:rPr>
          <w:color w:val="000000" w:themeColor="text1"/>
          <w:lang w:val="en-IE"/>
        </w:rPr>
        <w:lastRenderedPageBreak/>
        <w:t>Dynamic: A Concept Based on Neurophysiological Evidence Supporting a Multiple Aspects Self Theory (MAST)[J/OL]. Life-Basel, 2021, 11(7): 611. DOI:10.3390/life11070611.</w:t>
      </w:r>
    </w:p>
    <w:p w14:paraId="337FC0D5" w14:textId="77777777" w:rsidR="00264165" w:rsidRDefault="00000000">
      <w:pPr>
        <w:rPr>
          <w:color w:val="000000" w:themeColor="text1"/>
          <w:lang w:val="en-IE"/>
        </w:rPr>
      </w:pPr>
      <w:r>
        <w:rPr>
          <w:color w:val="000000" w:themeColor="text1"/>
          <w:lang w:val="en-IE"/>
        </w:rPr>
        <w:t>[3</w:t>
      </w:r>
      <w:r>
        <w:rPr>
          <w:rFonts w:hint="eastAsia"/>
          <w:color w:val="000000" w:themeColor="text1"/>
        </w:rPr>
        <w:t>1</w:t>
      </w:r>
      <w:r>
        <w:rPr>
          <w:color w:val="000000" w:themeColor="text1"/>
          <w:lang w:val="en-IE"/>
        </w:rPr>
        <w:t>]</w:t>
      </w:r>
      <w:r>
        <w:rPr>
          <w:color w:val="000000" w:themeColor="text1"/>
          <w:lang w:val="en-IE"/>
        </w:rPr>
        <w:tab/>
        <w:t xml:space="preserve">LESHIKAR E D, DUARTE A. Medial prefrontal cortex supports source memory for self-referenced materials in young and older adults[J/OL]. Cognitive, Affective, &amp; </w:t>
      </w:r>
      <w:proofErr w:type="spellStart"/>
      <w:r>
        <w:rPr>
          <w:color w:val="000000" w:themeColor="text1"/>
          <w:lang w:val="en-IE"/>
        </w:rPr>
        <w:t>Behavioral</w:t>
      </w:r>
      <w:proofErr w:type="spellEnd"/>
      <w:r>
        <w:rPr>
          <w:color w:val="000000" w:themeColor="text1"/>
          <w:lang w:val="en-IE"/>
        </w:rPr>
        <w:t xml:space="preserve"> Neuroscience, 2014, 14(1): 236-252. DOI:10.3758/s13415-013-0198-y.</w:t>
      </w:r>
    </w:p>
    <w:p w14:paraId="4715878A" w14:textId="77777777" w:rsidR="00264165" w:rsidRDefault="00000000">
      <w:pPr>
        <w:rPr>
          <w:color w:val="000000" w:themeColor="text1"/>
          <w:lang w:val="en-IE"/>
        </w:rPr>
      </w:pPr>
      <w:r>
        <w:rPr>
          <w:rFonts w:hint="eastAsia"/>
          <w:color w:val="000000" w:themeColor="text1"/>
          <w:lang w:val="en-IE"/>
        </w:rPr>
        <w:t>[3</w:t>
      </w:r>
      <w:r>
        <w:rPr>
          <w:rFonts w:hint="eastAsia"/>
          <w:color w:val="000000" w:themeColor="text1"/>
        </w:rPr>
        <w:t>2</w:t>
      </w:r>
      <w:r>
        <w:rPr>
          <w:rFonts w:hint="eastAsia"/>
          <w:color w:val="000000" w:themeColor="text1"/>
          <w:lang w:val="en-IE"/>
        </w:rPr>
        <w:t>]</w:t>
      </w:r>
      <w:r>
        <w:rPr>
          <w:rFonts w:hint="eastAsia"/>
          <w:color w:val="000000" w:themeColor="text1"/>
          <w:lang w:val="en-IE"/>
        </w:rPr>
        <w:tab/>
        <w:t>LANCASTER J L, TORDESILLAS</w:t>
      </w:r>
      <w:r>
        <w:rPr>
          <w:rFonts w:hint="eastAsia"/>
          <w:color w:val="000000" w:themeColor="text1"/>
          <w:lang w:val="en-IE"/>
        </w:rPr>
        <w:t>‐</w:t>
      </w:r>
      <w:r>
        <w:rPr>
          <w:rFonts w:hint="eastAsia"/>
          <w:color w:val="000000" w:themeColor="text1"/>
          <w:lang w:val="en-IE"/>
        </w:rPr>
        <w:t xml:space="preserve">GUTIÉRREZ D, MARTINEZ M, </w:t>
      </w:r>
      <w:r>
        <w:rPr>
          <w:rFonts w:hint="eastAsia"/>
          <w:color w:val="000000" w:themeColor="text1"/>
          <w:lang w:val="en-IE"/>
        </w:rPr>
        <w:t>等</w:t>
      </w:r>
      <w:r>
        <w:rPr>
          <w:rFonts w:hint="eastAsia"/>
          <w:color w:val="000000" w:themeColor="text1"/>
          <w:lang w:val="en-IE"/>
        </w:rPr>
        <w:t xml:space="preserve">. Bias between MNI and </w:t>
      </w:r>
      <w:proofErr w:type="spellStart"/>
      <w:r>
        <w:rPr>
          <w:rFonts w:hint="eastAsia"/>
          <w:color w:val="000000" w:themeColor="text1"/>
          <w:lang w:val="en-IE"/>
        </w:rPr>
        <w:t>Talairach</w:t>
      </w:r>
      <w:proofErr w:type="spellEnd"/>
      <w:r>
        <w:rPr>
          <w:rFonts w:hint="eastAsia"/>
          <w:color w:val="000000" w:themeColor="text1"/>
          <w:lang w:val="en-IE"/>
        </w:rPr>
        <w:t xml:space="preserve"> coordinates </w:t>
      </w:r>
      <w:proofErr w:type="spellStart"/>
      <w:r>
        <w:rPr>
          <w:rFonts w:hint="eastAsia"/>
          <w:color w:val="000000" w:themeColor="text1"/>
          <w:lang w:val="en-IE"/>
        </w:rPr>
        <w:t>analyzed</w:t>
      </w:r>
      <w:proofErr w:type="spellEnd"/>
      <w:r>
        <w:rPr>
          <w:rFonts w:hint="eastAsia"/>
          <w:color w:val="000000" w:themeColor="text1"/>
          <w:lang w:val="en-IE"/>
        </w:rPr>
        <w:t xml:space="preserve"> using the ICBM</w:t>
      </w:r>
      <w:r>
        <w:rPr>
          <w:rFonts w:hint="eastAsia"/>
          <w:color w:val="000000" w:themeColor="text1"/>
          <w:lang w:val="en-IE"/>
        </w:rPr>
        <w:t>‐</w:t>
      </w:r>
      <w:r>
        <w:rPr>
          <w:rFonts w:hint="eastAsia"/>
          <w:color w:val="000000" w:themeColor="text1"/>
          <w:lang w:val="en-IE"/>
        </w:rPr>
        <w:t>152 brain template[J/OL]. Human Brain Mapping, 2007, 28(11): 1194-1205. DOI:10.1002/hbm.20345.</w:t>
      </w:r>
    </w:p>
    <w:p w14:paraId="1FFDA302" w14:textId="77777777" w:rsidR="00264165" w:rsidRDefault="00000000">
      <w:pPr>
        <w:rPr>
          <w:color w:val="000000" w:themeColor="text1"/>
          <w:lang w:val="en-IE"/>
        </w:rPr>
      </w:pPr>
      <w:r w:rsidRPr="005D2098">
        <w:rPr>
          <w:color w:val="000000" w:themeColor="text1"/>
          <w:lang w:val="en-IE"/>
          <w:rPrChange w:id="394" w:author="sun shuting" w:date="2022-11-12T21:33:00Z">
            <w:rPr>
              <w:color w:val="000000" w:themeColor="text1"/>
              <w:lang w:val="de-DE"/>
            </w:rPr>
          </w:rPrChange>
        </w:rPr>
        <w:t>[33]</w:t>
      </w:r>
      <w:r w:rsidRPr="005D2098">
        <w:rPr>
          <w:color w:val="000000" w:themeColor="text1"/>
          <w:lang w:val="en-IE"/>
          <w:rPrChange w:id="395" w:author="sun shuting" w:date="2022-11-12T21:33:00Z">
            <w:rPr>
              <w:color w:val="000000" w:themeColor="text1"/>
              <w:lang w:val="de-DE"/>
            </w:rPr>
          </w:rPrChange>
        </w:rPr>
        <w:tab/>
        <w:t xml:space="preserve">PAGE M J, MCKENZIE J E, BOSSUYT P M, et al. </w:t>
      </w:r>
      <w:r>
        <w:rPr>
          <w:color w:val="000000" w:themeColor="text1"/>
          <w:lang w:val="en-IE"/>
        </w:rPr>
        <w:t>The PRISMA 2020 statement: an updated guideline for reporting systematic reviews[J/OL]. BMJ, 2021: n71. DOI:10.1136/</w:t>
      </w:r>
      <w:proofErr w:type="gramStart"/>
      <w:r>
        <w:rPr>
          <w:color w:val="000000" w:themeColor="text1"/>
          <w:lang w:val="en-IE"/>
        </w:rPr>
        <w:t>bmj.n</w:t>
      </w:r>
      <w:proofErr w:type="gramEnd"/>
      <w:r>
        <w:rPr>
          <w:color w:val="000000" w:themeColor="text1"/>
          <w:lang w:val="en-IE"/>
        </w:rPr>
        <w:t>71.</w:t>
      </w:r>
    </w:p>
    <w:p w14:paraId="60635074" w14:textId="77777777" w:rsidR="00264165" w:rsidRDefault="00000000">
      <w:pPr>
        <w:rPr>
          <w:color w:val="000000" w:themeColor="text1"/>
          <w:lang w:val="en-IE"/>
        </w:rPr>
      </w:pPr>
      <w:r>
        <w:rPr>
          <w:color w:val="000000" w:themeColor="text1"/>
          <w:lang w:val="en-IE"/>
        </w:rPr>
        <w:t>[3</w:t>
      </w:r>
      <w:r>
        <w:rPr>
          <w:rFonts w:hint="eastAsia"/>
          <w:color w:val="000000" w:themeColor="text1"/>
        </w:rPr>
        <w:t>4</w:t>
      </w:r>
      <w:r>
        <w:rPr>
          <w:color w:val="000000" w:themeColor="text1"/>
          <w:lang w:val="en-IE"/>
        </w:rPr>
        <w:t>]</w:t>
      </w:r>
      <w:r>
        <w:rPr>
          <w:color w:val="000000" w:themeColor="text1"/>
          <w:lang w:val="en-IE"/>
        </w:rPr>
        <w:tab/>
        <w:t xml:space="preserve">FOX P T, LANCASTER J L. Opinion: Mapping context and content: the </w:t>
      </w:r>
      <w:proofErr w:type="spellStart"/>
      <w:r>
        <w:rPr>
          <w:color w:val="000000" w:themeColor="text1"/>
          <w:lang w:val="en-IE"/>
        </w:rPr>
        <w:t>BrainMap</w:t>
      </w:r>
      <w:proofErr w:type="spellEnd"/>
      <w:r>
        <w:rPr>
          <w:color w:val="000000" w:themeColor="text1"/>
          <w:lang w:val="en-IE"/>
        </w:rPr>
        <w:t xml:space="preserve"> model[J/OL]. Nature Reviews. Neuroscience, 2002, 3(4): 319-321. DOI:10.1038/nrn789.</w:t>
      </w:r>
    </w:p>
    <w:p w14:paraId="5D124BFA" w14:textId="77777777" w:rsidR="00264165" w:rsidRDefault="00000000">
      <w:pPr>
        <w:rPr>
          <w:color w:val="000000" w:themeColor="text1"/>
          <w:lang w:val="en-IE"/>
        </w:rPr>
      </w:pPr>
      <w:r>
        <w:rPr>
          <w:color w:val="000000" w:themeColor="text1"/>
          <w:lang w:val="en-IE"/>
        </w:rPr>
        <w:t>[3</w:t>
      </w:r>
      <w:r>
        <w:rPr>
          <w:rFonts w:hint="eastAsia"/>
          <w:color w:val="000000" w:themeColor="text1"/>
        </w:rPr>
        <w:t>5</w:t>
      </w:r>
      <w:r>
        <w:rPr>
          <w:color w:val="000000" w:themeColor="text1"/>
          <w:lang w:val="en-IE"/>
        </w:rPr>
        <w:t>]</w:t>
      </w:r>
      <w:r>
        <w:rPr>
          <w:color w:val="000000" w:themeColor="text1"/>
          <w:lang w:val="en-IE"/>
        </w:rPr>
        <w:tab/>
      </w:r>
      <w:proofErr w:type="spellStart"/>
      <w:r>
        <w:rPr>
          <w:color w:val="000000" w:themeColor="text1"/>
          <w:lang w:val="en-IE"/>
        </w:rPr>
        <w:t>Gwet</w:t>
      </w:r>
      <w:proofErr w:type="spellEnd"/>
      <w:r>
        <w:rPr>
          <w:color w:val="000000" w:themeColor="text1"/>
          <w:lang w:val="en-IE"/>
        </w:rPr>
        <w:t>, K. L. 2008. Computing inter-rater reliability and its variance in the presence of high agreement. British Journal of Mathematical and Statistical Psychology 61 (1):29–48. DOI:10.1348/000711006X126600.</w:t>
      </w:r>
    </w:p>
    <w:p w14:paraId="21F9ADDC" w14:textId="77777777" w:rsidR="00264165" w:rsidRDefault="00000000">
      <w:pPr>
        <w:rPr>
          <w:color w:val="000000" w:themeColor="text1"/>
          <w:lang w:val="en-IE"/>
        </w:rPr>
      </w:pPr>
      <w:r>
        <w:rPr>
          <w:color w:val="000000" w:themeColor="text1"/>
          <w:lang w:val="de-DE"/>
        </w:rPr>
        <w:t>[36]</w:t>
      </w:r>
      <w:r>
        <w:rPr>
          <w:color w:val="000000" w:themeColor="text1"/>
          <w:lang w:val="de-DE"/>
        </w:rPr>
        <w:tab/>
      </w:r>
      <w:proofErr w:type="spellStart"/>
      <w:r>
        <w:rPr>
          <w:color w:val="000000" w:themeColor="text1"/>
          <w:lang w:val="de-DE"/>
        </w:rPr>
        <w:t>Wongpakaran</w:t>
      </w:r>
      <w:proofErr w:type="spellEnd"/>
      <w:r>
        <w:rPr>
          <w:color w:val="000000" w:themeColor="text1"/>
          <w:lang w:val="de-DE"/>
        </w:rPr>
        <w:t xml:space="preserve">, N., </w:t>
      </w:r>
      <w:proofErr w:type="spellStart"/>
      <w:r>
        <w:rPr>
          <w:color w:val="000000" w:themeColor="text1"/>
          <w:lang w:val="de-DE"/>
        </w:rPr>
        <w:t>Wongpakaran</w:t>
      </w:r>
      <w:proofErr w:type="spellEnd"/>
      <w:r>
        <w:rPr>
          <w:color w:val="000000" w:themeColor="text1"/>
          <w:lang w:val="de-DE"/>
        </w:rPr>
        <w:t xml:space="preserve">, T., Wedding, D., &amp; </w:t>
      </w:r>
      <w:proofErr w:type="spellStart"/>
      <w:r>
        <w:rPr>
          <w:color w:val="000000" w:themeColor="text1"/>
          <w:lang w:val="de-DE"/>
        </w:rPr>
        <w:t>Gwet</w:t>
      </w:r>
      <w:proofErr w:type="spellEnd"/>
      <w:r>
        <w:rPr>
          <w:color w:val="000000" w:themeColor="text1"/>
          <w:lang w:val="de-DE"/>
        </w:rPr>
        <w:t xml:space="preserve">, K. L. (2013). </w:t>
      </w:r>
      <w:r>
        <w:rPr>
          <w:color w:val="000000" w:themeColor="text1"/>
          <w:lang w:val="en-IE"/>
        </w:rPr>
        <w:t xml:space="preserve">A comparison of Cohen’s Kappa and </w:t>
      </w:r>
      <w:proofErr w:type="spellStart"/>
      <w:r>
        <w:rPr>
          <w:color w:val="000000" w:themeColor="text1"/>
          <w:lang w:val="en-IE"/>
        </w:rPr>
        <w:t>Gwet’s</w:t>
      </w:r>
      <w:proofErr w:type="spellEnd"/>
      <w:r>
        <w:rPr>
          <w:color w:val="000000" w:themeColor="text1"/>
          <w:lang w:val="en-IE"/>
        </w:rPr>
        <w:t xml:space="preserve"> AC1 when calculating inter-rater reliability coefficients: a study conducted with personality disorder samples. BMC medical research methodology, 13(1), 1-7. DOI:10.1186/1471-2288-13-61</w:t>
      </w:r>
    </w:p>
    <w:p w14:paraId="028F83F4" w14:textId="77777777" w:rsidR="00264165" w:rsidRDefault="00000000">
      <w:pPr>
        <w:rPr>
          <w:color w:val="000000" w:themeColor="text1"/>
          <w:lang w:val="en-IE"/>
        </w:rPr>
      </w:pPr>
      <w:r>
        <w:rPr>
          <w:color w:val="000000" w:themeColor="text1"/>
          <w:lang w:val="en-IE"/>
        </w:rPr>
        <w:t>[</w:t>
      </w:r>
      <w:r>
        <w:rPr>
          <w:rFonts w:hint="eastAsia"/>
          <w:color w:val="000000" w:themeColor="text1"/>
        </w:rPr>
        <w:t>37</w:t>
      </w:r>
      <w:r>
        <w:rPr>
          <w:color w:val="000000" w:themeColor="text1"/>
          <w:lang w:val="en-IE"/>
        </w:rPr>
        <w:t>]</w:t>
      </w:r>
      <w:r>
        <w:rPr>
          <w:color w:val="000000" w:themeColor="text1"/>
          <w:lang w:val="en-IE"/>
        </w:rPr>
        <w:tab/>
      </w:r>
      <w:proofErr w:type="spellStart"/>
      <w:r>
        <w:rPr>
          <w:color w:val="000000" w:themeColor="text1"/>
          <w:lang w:val="en-IE"/>
        </w:rPr>
        <w:t>Gwet</w:t>
      </w:r>
      <w:proofErr w:type="spellEnd"/>
      <w:r>
        <w:rPr>
          <w:color w:val="000000" w:themeColor="text1"/>
          <w:lang w:val="en-IE"/>
        </w:rPr>
        <w:t xml:space="preserve"> K L. </w:t>
      </w:r>
      <w:proofErr w:type="spellStart"/>
      <w:r>
        <w:rPr>
          <w:color w:val="000000" w:themeColor="text1"/>
          <w:lang w:val="en-IE"/>
        </w:rPr>
        <w:t>irrCAC</w:t>
      </w:r>
      <w:proofErr w:type="spellEnd"/>
      <w:r>
        <w:rPr>
          <w:color w:val="000000" w:themeColor="text1"/>
          <w:lang w:val="en-IE"/>
        </w:rPr>
        <w:t>: computing chance-corrected agreement coefficients (CAC)[J]. R package version, 2019, 1: 2019.</w:t>
      </w:r>
    </w:p>
    <w:p w14:paraId="56C5CF80" w14:textId="77777777" w:rsidR="00264165" w:rsidRDefault="00000000">
      <w:pPr>
        <w:rPr>
          <w:color w:val="000000" w:themeColor="text1"/>
          <w:lang w:val="en-IE"/>
        </w:rPr>
      </w:pPr>
      <w:r>
        <w:rPr>
          <w:color w:val="000000" w:themeColor="text1"/>
          <w:lang w:val="en-IE"/>
        </w:rPr>
        <w:t>[</w:t>
      </w:r>
      <w:r>
        <w:rPr>
          <w:rFonts w:hint="eastAsia"/>
          <w:color w:val="000000" w:themeColor="text1"/>
        </w:rPr>
        <w:t>38</w:t>
      </w:r>
      <w:r>
        <w:rPr>
          <w:color w:val="000000" w:themeColor="text1"/>
          <w:lang w:val="en-IE"/>
        </w:rPr>
        <w:t>]</w:t>
      </w:r>
      <w:r>
        <w:rPr>
          <w:color w:val="000000" w:themeColor="text1"/>
          <w:lang w:val="en-IE"/>
        </w:rPr>
        <w:tab/>
        <w:t xml:space="preserve">HALCHENKO Y O, MEYER K, POLDRACK B, et al. </w:t>
      </w:r>
      <w:proofErr w:type="spellStart"/>
      <w:r>
        <w:rPr>
          <w:color w:val="000000" w:themeColor="text1"/>
          <w:lang w:val="en-IE"/>
        </w:rPr>
        <w:t>DataLad</w:t>
      </w:r>
      <w:proofErr w:type="spellEnd"/>
      <w:r>
        <w:rPr>
          <w:color w:val="000000" w:themeColor="text1"/>
          <w:lang w:val="en-IE"/>
        </w:rPr>
        <w:t xml:space="preserve">: distributed system for joint management of code, data, and their relationship[J/OL]. Journal of </w:t>
      </w:r>
      <w:proofErr w:type="gramStart"/>
      <w:r>
        <w:rPr>
          <w:color w:val="000000" w:themeColor="text1"/>
          <w:lang w:val="en-IE"/>
        </w:rPr>
        <w:t>Open Source</w:t>
      </w:r>
      <w:proofErr w:type="gramEnd"/>
      <w:r>
        <w:rPr>
          <w:color w:val="000000" w:themeColor="text1"/>
          <w:lang w:val="en-IE"/>
        </w:rPr>
        <w:t xml:space="preserve"> Software, 2021, 6(63): 3262. DOI:10.21105/joss.03262.</w:t>
      </w:r>
    </w:p>
    <w:p w14:paraId="7DB6539D" w14:textId="77777777" w:rsidR="00264165" w:rsidRDefault="00000000">
      <w:pPr>
        <w:rPr>
          <w:color w:val="000000" w:themeColor="text1"/>
          <w:szCs w:val="21"/>
          <w:lang w:val="en-IE"/>
        </w:rPr>
      </w:pPr>
      <w:r>
        <w:rPr>
          <w:color w:val="000000" w:themeColor="text1"/>
          <w:szCs w:val="21"/>
          <w:lang w:val="en-IE"/>
        </w:rPr>
        <w:t>[</w:t>
      </w:r>
      <w:r>
        <w:rPr>
          <w:rFonts w:hint="eastAsia"/>
          <w:color w:val="000000" w:themeColor="text1"/>
          <w:szCs w:val="21"/>
        </w:rPr>
        <w:t>39</w:t>
      </w:r>
      <w:r>
        <w:rPr>
          <w:color w:val="000000" w:themeColor="text1"/>
          <w:szCs w:val="21"/>
          <w:lang w:val="en-IE"/>
        </w:rPr>
        <w:t>]</w:t>
      </w:r>
      <w:r>
        <w:rPr>
          <w:color w:val="000000" w:themeColor="text1"/>
          <w:szCs w:val="21"/>
          <w:lang w:val="en-IE"/>
        </w:rPr>
        <w:tab/>
      </w:r>
      <w:r>
        <w:rPr>
          <w:rFonts w:eastAsia="Times New Roman" w:cs="Times New Roman"/>
          <w:color w:val="000000" w:themeColor="text1"/>
          <w:kern w:val="0"/>
          <w:szCs w:val="21"/>
        </w:rPr>
        <w:t xml:space="preserve">Peng, S., Xu, P., Jiang, Y., &amp; Gong, G. (2022). Activation network mapping for integration of heterogeneous fMRI findings. </w:t>
      </w:r>
      <w:r>
        <w:rPr>
          <w:rFonts w:eastAsia="Times New Roman" w:cs="Times New Roman"/>
          <w:i/>
          <w:iCs/>
          <w:color w:val="000000" w:themeColor="text1"/>
          <w:kern w:val="0"/>
          <w:szCs w:val="21"/>
        </w:rPr>
        <w:t xml:space="preserve">Nature Human </w:t>
      </w:r>
      <w:proofErr w:type="spellStart"/>
      <w:r>
        <w:rPr>
          <w:rFonts w:eastAsia="Times New Roman" w:cs="Times New Roman"/>
          <w:i/>
          <w:iCs/>
          <w:color w:val="000000" w:themeColor="text1"/>
          <w:kern w:val="0"/>
          <w:szCs w:val="21"/>
        </w:rPr>
        <w:t>Behaviour</w:t>
      </w:r>
      <w:proofErr w:type="spellEnd"/>
      <w:r>
        <w:rPr>
          <w:rFonts w:eastAsia="Times New Roman" w:cs="Times New Roman"/>
          <w:color w:val="000000" w:themeColor="text1"/>
          <w:kern w:val="0"/>
          <w:szCs w:val="21"/>
        </w:rPr>
        <w:t xml:space="preserve">, 1–13. </w:t>
      </w:r>
      <w:hyperlink r:id="rId43" w:history="1">
        <w:r>
          <w:rPr>
            <w:color w:val="000000" w:themeColor="text1"/>
            <w:szCs w:val="21"/>
            <w:lang w:val="en-IE"/>
          </w:rPr>
          <w:t xml:space="preserve"> DOI:</w:t>
        </w:r>
        <w:r>
          <w:rPr>
            <w:rFonts w:eastAsia="Times New Roman" w:cs="Times New Roman"/>
            <w:color w:val="000000" w:themeColor="text1"/>
            <w:kern w:val="0"/>
            <w:szCs w:val="21"/>
            <w:u w:val="single"/>
          </w:rPr>
          <w:t>10.1038/s41562-022-01371-1</w:t>
        </w:r>
      </w:hyperlink>
    </w:p>
    <w:p w14:paraId="56B2B761" w14:textId="77777777" w:rsidR="00264165" w:rsidRDefault="00000000">
      <w:pPr>
        <w:rPr>
          <w:color w:val="000000" w:themeColor="text1"/>
          <w:lang w:val="en-IE"/>
        </w:rPr>
      </w:pPr>
      <w:r>
        <w:rPr>
          <w:color w:val="000000" w:themeColor="text1"/>
          <w:lang w:val="en-IE"/>
        </w:rPr>
        <w:t>[</w:t>
      </w:r>
      <w:r>
        <w:rPr>
          <w:rFonts w:hint="eastAsia"/>
          <w:color w:val="000000" w:themeColor="text1"/>
        </w:rPr>
        <w:t>40</w:t>
      </w:r>
      <w:r>
        <w:rPr>
          <w:color w:val="000000" w:themeColor="text1"/>
          <w:lang w:val="en-IE"/>
        </w:rPr>
        <w:t>]</w:t>
      </w:r>
      <w:r>
        <w:rPr>
          <w:color w:val="000000" w:themeColor="text1"/>
          <w:lang w:val="en-IE"/>
        </w:rPr>
        <w:tab/>
        <w:t>EICKHOFF S B, LAIRD A R, GREFKES C, et al. Coordinate-based activation likelihood estimation meta-analysis of neuroimaging data: a random-effects approach based on empirical estimates of spatial uncertainty[J/OL]. Human Brain Mapping, 2009, 30(9): 2907-2926. DOI:10.1002/hbm.20718.</w:t>
      </w:r>
    </w:p>
    <w:p w14:paraId="2131DC22" w14:textId="77777777" w:rsidR="00264165" w:rsidRDefault="00000000">
      <w:pPr>
        <w:jc w:val="left"/>
        <w:rPr>
          <w:b/>
          <w:bCs/>
          <w:lang w:val="en-IE"/>
        </w:rPr>
      </w:pPr>
      <w:r>
        <w:rPr>
          <w:color w:val="000000" w:themeColor="text1"/>
          <w:lang w:val="en-IE"/>
        </w:rPr>
        <w:t>[</w:t>
      </w:r>
      <w:r>
        <w:rPr>
          <w:rFonts w:hint="eastAsia"/>
          <w:color w:val="000000" w:themeColor="text1"/>
        </w:rPr>
        <w:t>41</w:t>
      </w:r>
      <w:r>
        <w:rPr>
          <w:color w:val="000000" w:themeColor="text1"/>
          <w:lang w:val="en-IE"/>
        </w:rPr>
        <w:t>]</w:t>
      </w:r>
      <w:r>
        <w:rPr>
          <w:color w:val="000000" w:themeColor="text1"/>
          <w:lang w:val="en-IE"/>
        </w:rPr>
        <w:tab/>
        <w:t xml:space="preserve">EICKHOFF S B, BZDOK D, LAIRD A R, et al. Activation likelihood estimation meta-analysis revisited[J/OL]. </w:t>
      </w:r>
      <w:proofErr w:type="spellStart"/>
      <w:r>
        <w:rPr>
          <w:color w:val="000000" w:themeColor="text1"/>
          <w:lang w:val="en-IE"/>
        </w:rPr>
        <w:t>NeuroImage</w:t>
      </w:r>
      <w:proofErr w:type="spellEnd"/>
      <w:r>
        <w:rPr>
          <w:color w:val="000000" w:themeColor="text1"/>
          <w:lang w:val="en-IE"/>
        </w:rPr>
        <w:t xml:space="preserve">, 2012, 59(3): 2349-2361. </w:t>
      </w:r>
      <w:proofErr w:type="gramStart"/>
      <w:r>
        <w:rPr>
          <w:color w:val="000000" w:themeColor="text1"/>
          <w:lang w:val="en-IE"/>
        </w:rPr>
        <w:t>DOI:10.1016/j.neuroimage</w:t>
      </w:r>
      <w:proofErr w:type="gramEnd"/>
      <w:r>
        <w:rPr>
          <w:color w:val="000000" w:themeColor="text1"/>
          <w:lang w:val="en-IE"/>
        </w:rPr>
        <w:t>.2011.09.017.</w:t>
      </w:r>
      <w:r>
        <w:rPr>
          <w:lang w:val="en-IE"/>
        </w:rPr>
        <w:t>[4</w:t>
      </w:r>
      <w:r>
        <w:rPr>
          <w:rFonts w:hint="eastAsia"/>
        </w:rPr>
        <w:t>2</w:t>
      </w:r>
      <w:r>
        <w:rPr>
          <w:lang w:val="en-IE"/>
        </w:rPr>
        <w:t>]</w:t>
      </w:r>
      <w:r>
        <w:rPr>
          <w:lang w:val="en-IE"/>
        </w:rPr>
        <w:tab/>
        <w:t>TURKELTAUB P E, EICKHOFF S B, LAIRD A R, et al. Minimizing within-experiment and within-group effects in Activation Likelihood Estimation meta-analyses[J/OL]. Human Brain Mapping, 2012, 33(1): 1-13. DOI:10.1002/hbm.21186.</w:t>
      </w:r>
    </w:p>
    <w:p w14:paraId="10D6BA4E" w14:textId="77777777" w:rsidR="00264165" w:rsidRDefault="00000000">
      <w:pPr>
        <w:pStyle w:val="2"/>
        <w:rPr>
          <w:color w:val="000000" w:themeColor="text1"/>
        </w:rPr>
      </w:pPr>
      <w:r>
        <w:rPr>
          <w:rFonts w:hint="eastAsia"/>
          <w:color w:val="000000" w:themeColor="text1"/>
        </w:rPr>
        <w:t>论文引用格式</w:t>
      </w:r>
    </w:p>
    <w:p w14:paraId="18B5ED6C" w14:textId="77777777" w:rsidR="00264165" w:rsidRDefault="00000000">
      <w:pPr>
        <w:rPr>
          <w:color w:val="000000" w:themeColor="text1"/>
        </w:rPr>
      </w:pPr>
      <w:r>
        <w:rPr>
          <w:rFonts w:hint="eastAsia"/>
          <w:color w:val="000000" w:themeColor="text1"/>
        </w:rPr>
        <w:lastRenderedPageBreak/>
        <w:t>孙淑婷</w:t>
      </w:r>
      <w:r>
        <w:rPr>
          <w:color w:val="000000" w:themeColor="text1"/>
        </w:rPr>
        <w:t xml:space="preserve">, </w:t>
      </w:r>
      <w:r>
        <w:rPr>
          <w:rFonts w:hint="eastAsia"/>
          <w:color w:val="000000" w:themeColor="text1"/>
        </w:rPr>
        <w:t>王楠</w:t>
      </w:r>
      <w:r>
        <w:rPr>
          <w:color w:val="000000" w:themeColor="text1"/>
        </w:rPr>
        <w:t xml:space="preserve">, </w:t>
      </w:r>
      <w:r>
        <w:rPr>
          <w:rFonts w:hint="eastAsia"/>
          <w:color w:val="000000" w:themeColor="text1"/>
        </w:rPr>
        <w:t>温佳慧等</w:t>
      </w:r>
      <w:r>
        <w:rPr>
          <w:rFonts w:hint="eastAsia"/>
          <w:color w:val="000000" w:themeColor="text1"/>
        </w:rPr>
        <w:t>.</w:t>
      </w:r>
      <w:r>
        <w:rPr>
          <w:color w:val="000000" w:themeColor="text1"/>
        </w:rPr>
        <w:t xml:space="preserve"> </w:t>
      </w:r>
      <w:r>
        <w:rPr>
          <w:rFonts w:hint="eastAsia"/>
          <w:color w:val="000000" w:themeColor="text1"/>
        </w:rPr>
        <w:t>自我参照的神经成像认知本体论数据集</w:t>
      </w:r>
      <w:r>
        <w:rPr>
          <w:rFonts w:hint="eastAsia"/>
          <w:color w:val="000000" w:themeColor="text1"/>
        </w:rPr>
        <w:t>[</w:t>
      </w:r>
      <w:r>
        <w:rPr>
          <w:color w:val="000000" w:themeColor="text1"/>
        </w:rPr>
        <w:t xml:space="preserve">J/OL]. </w:t>
      </w:r>
      <w:r>
        <w:rPr>
          <w:rFonts w:hint="eastAsia"/>
          <w:color w:val="000000" w:themeColor="text1"/>
        </w:rPr>
        <w:t>中国科学数据</w:t>
      </w:r>
      <w:r>
        <w:rPr>
          <w:rFonts w:hint="eastAsia"/>
          <w:color w:val="000000" w:themeColor="text1"/>
        </w:rPr>
        <w:t>,</w:t>
      </w:r>
      <w:r>
        <w:rPr>
          <w:color w:val="000000" w:themeColor="text1"/>
        </w:rPr>
        <w:t xml:space="preserve"> 2022. (2022-07-01). DOI: 10.11922/11-6035.csd.</w:t>
      </w:r>
      <w:proofErr w:type="gramStart"/>
      <w:r>
        <w:rPr>
          <w:color w:val="000000" w:themeColor="text1"/>
        </w:rPr>
        <w:t>2022.0047.zh</w:t>
      </w:r>
      <w:proofErr w:type="gramEnd"/>
      <w:r>
        <w:rPr>
          <w:color w:val="000000" w:themeColor="text1"/>
        </w:rPr>
        <w:t>.</w:t>
      </w:r>
    </w:p>
    <w:p w14:paraId="16620CB9" w14:textId="77777777" w:rsidR="00264165" w:rsidRDefault="00000000">
      <w:pPr>
        <w:pStyle w:val="2"/>
        <w:rPr>
          <w:color w:val="000000" w:themeColor="text1"/>
        </w:rPr>
      </w:pPr>
      <w:r>
        <w:rPr>
          <w:rFonts w:hint="eastAsia"/>
          <w:color w:val="000000" w:themeColor="text1"/>
        </w:rPr>
        <w:t>数据引用格式</w:t>
      </w:r>
    </w:p>
    <w:p w14:paraId="4A8EC96F" w14:textId="77777777" w:rsidR="00264165" w:rsidRDefault="00000000">
      <w:pPr>
        <w:rPr>
          <w:color w:val="000000" w:themeColor="text1"/>
        </w:rPr>
      </w:pPr>
      <w:r>
        <w:rPr>
          <w:rFonts w:hint="eastAsia"/>
          <w:color w:val="000000" w:themeColor="text1"/>
        </w:rPr>
        <w:t>孙淑婷</w:t>
      </w:r>
      <w:r>
        <w:rPr>
          <w:color w:val="000000" w:themeColor="text1"/>
        </w:rPr>
        <w:t xml:space="preserve">, </w:t>
      </w:r>
      <w:r>
        <w:rPr>
          <w:rFonts w:hint="eastAsia"/>
          <w:color w:val="000000" w:themeColor="text1"/>
        </w:rPr>
        <w:t>王楠</w:t>
      </w:r>
      <w:r>
        <w:rPr>
          <w:color w:val="000000" w:themeColor="text1"/>
        </w:rPr>
        <w:t xml:space="preserve">, </w:t>
      </w:r>
      <w:r>
        <w:rPr>
          <w:rFonts w:hint="eastAsia"/>
          <w:color w:val="000000" w:themeColor="text1"/>
        </w:rPr>
        <w:t>温佳慧等</w:t>
      </w:r>
      <w:r>
        <w:rPr>
          <w:rFonts w:hint="eastAsia"/>
          <w:color w:val="000000" w:themeColor="text1"/>
        </w:rPr>
        <w:t xml:space="preserve">. </w:t>
      </w:r>
      <w:r>
        <w:rPr>
          <w:rFonts w:hint="eastAsia"/>
          <w:color w:val="000000" w:themeColor="text1"/>
        </w:rPr>
        <w:t>自我参照的神经成像认知本体论数据集</w:t>
      </w:r>
      <w:r>
        <w:rPr>
          <w:rFonts w:hint="eastAsia"/>
          <w:color w:val="000000" w:themeColor="text1"/>
        </w:rPr>
        <w:t>[</w:t>
      </w:r>
      <w:r>
        <w:rPr>
          <w:color w:val="000000" w:themeColor="text1"/>
        </w:rPr>
        <w:t>DS/OL]. S</w:t>
      </w:r>
      <w:r>
        <w:rPr>
          <w:rFonts w:hint="eastAsia"/>
          <w:color w:val="000000" w:themeColor="text1"/>
        </w:rPr>
        <w:t>cience</w:t>
      </w:r>
      <w:r>
        <w:rPr>
          <w:color w:val="000000" w:themeColor="text1"/>
        </w:rPr>
        <w:t xml:space="preserve"> D</w:t>
      </w:r>
      <w:r>
        <w:rPr>
          <w:rFonts w:hint="eastAsia"/>
          <w:color w:val="000000" w:themeColor="text1"/>
        </w:rPr>
        <w:t>ata</w:t>
      </w:r>
      <w:r>
        <w:rPr>
          <w:color w:val="000000" w:themeColor="text1"/>
        </w:rPr>
        <w:t xml:space="preserve"> B</w:t>
      </w:r>
      <w:r>
        <w:rPr>
          <w:rFonts w:hint="eastAsia"/>
          <w:color w:val="000000" w:themeColor="text1"/>
        </w:rPr>
        <w:t xml:space="preserve">ank, </w:t>
      </w:r>
      <w:r>
        <w:rPr>
          <w:color w:val="000000" w:themeColor="text1"/>
        </w:rPr>
        <w:t>2022</w:t>
      </w:r>
      <w:r>
        <w:rPr>
          <w:rFonts w:hint="eastAsia"/>
          <w:color w:val="000000" w:themeColor="text1"/>
        </w:rPr>
        <w:t>.</w:t>
      </w:r>
      <w:r>
        <w:rPr>
          <w:color w:val="000000" w:themeColor="text1"/>
        </w:rPr>
        <w:t xml:space="preserve"> (2022-07-25). DOI: 10.57760/</w:t>
      </w:r>
      <w:proofErr w:type="gramStart"/>
      <w:r>
        <w:rPr>
          <w:color w:val="000000" w:themeColor="text1"/>
        </w:rPr>
        <w:t>sciencedb.j</w:t>
      </w:r>
      <w:proofErr w:type="gramEnd"/>
      <w:r>
        <w:rPr>
          <w:color w:val="000000" w:themeColor="text1"/>
        </w:rPr>
        <w:t>00001.00469.</w:t>
      </w:r>
    </w:p>
    <w:p w14:paraId="62D271F3" w14:textId="77777777" w:rsidR="00264165" w:rsidRDefault="00264165">
      <w:pPr>
        <w:rPr>
          <w:rFonts w:cs="Times New Roman"/>
          <w:b/>
          <w:bCs/>
          <w:color w:val="000000" w:themeColor="text1"/>
          <w:sz w:val="28"/>
          <w:szCs w:val="28"/>
        </w:rPr>
      </w:pPr>
    </w:p>
    <w:sectPr w:rsidR="00264165">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Yan XI" w:date="2022-07-22T15:13:00Z" w:initials="YX">
    <w:p w14:paraId="6F960003" w14:textId="77777777" w:rsidR="00264165" w:rsidRDefault="00000000">
      <w:pPr>
        <w:pStyle w:val="a3"/>
      </w:pPr>
      <w:proofErr w:type="gramStart"/>
      <w:r>
        <w:rPr>
          <w:rFonts w:hint="eastAsia"/>
        </w:rPr>
        <w:t>无基金</w:t>
      </w:r>
      <w:proofErr w:type="gramEnd"/>
      <w:r>
        <w:rPr>
          <w:rFonts w:hint="eastAsia"/>
        </w:rPr>
        <w:t>项目支持？</w:t>
      </w:r>
    </w:p>
  </w:comment>
  <w:comment w:id="10" w:author="sun shuting" w:date="2022-09-24T00:31:00Z" w:initials="">
    <w:p w14:paraId="306D3013" w14:textId="77777777" w:rsidR="00264165" w:rsidRDefault="00000000">
      <w:pPr>
        <w:pStyle w:val="a3"/>
      </w:pPr>
      <w:r>
        <w:rPr>
          <w:rFonts w:hint="eastAsia"/>
        </w:rPr>
        <w:t>是</w:t>
      </w:r>
      <w:proofErr w:type="gramStart"/>
      <w:r>
        <w:rPr>
          <w:rFonts w:hint="eastAsia"/>
        </w:rPr>
        <w:t>无基金</w:t>
      </w:r>
      <w:proofErr w:type="gramEnd"/>
      <w:r>
        <w:rPr>
          <w:rFonts w:hint="eastAsia"/>
        </w:rPr>
        <w:t>支持</w:t>
      </w:r>
    </w:p>
  </w:comment>
  <w:comment w:id="11" w:author="pucca" w:date="2022-07-25T09:20:00Z" w:initials="">
    <w:p w14:paraId="40415B9E" w14:textId="77777777" w:rsidR="00264165" w:rsidRDefault="00000000">
      <w:pPr>
        <w:pStyle w:val="a3"/>
      </w:pPr>
      <w:r>
        <w:rPr>
          <w:rFonts w:hint="eastAsia"/>
        </w:rPr>
        <w:t>与</w:t>
      </w:r>
      <w:r>
        <w:rPr>
          <w:rFonts w:hint="eastAsia"/>
        </w:rPr>
        <w:t>https://www.scidb.cn/s/ZZVVbi</w:t>
      </w:r>
      <w:r>
        <w:rPr>
          <w:rFonts w:hint="eastAsia"/>
        </w:rPr>
        <w:t>中的作者数量和顺序不一致？需保持两者统一。</w:t>
      </w:r>
    </w:p>
  </w:comment>
  <w:comment w:id="16" w:author="Yan XI" w:date="2022-07-22T15:16:00Z" w:initials="YX">
    <w:p w14:paraId="5FBB5EE6" w14:textId="77777777" w:rsidR="00264165" w:rsidRDefault="00000000">
      <w:pPr>
        <w:pStyle w:val="a3"/>
      </w:pPr>
      <w:r>
        <w:rPr>
          <w:rFonts w:hint="eastAsia"/>
        </w:rPr>
        <w:t>建议稍作展开介绍，比如补充什么文章信息、具体哪些操作化定义，数量多少等信息。本处应有独立性，让读者一看了解整个数据的轮廓。</w:t>
      </w:r>
    </w:p>
  </w:comment>
  <w:comment w:id="32" w:author="Yan XI" w:date="2022-07-22T15:20:00Z" w:initials="YX">
    <w:p w14:paraId="4EDA3F99" w14:textId="77777777" w:rsidR="00264165" w:rsidRDefault="00000000">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38" w:author="Yan XI" w:date="2022-07-22T14:34:00Z" w:initials="YX">
    <w:p w14:paraId="37A652B9" w14:textId="77777777" w:rsidR="00264165" w:rsidRDefault="00000000">
      <w:pPr>
        <w:pStyle w:val="a3"/>
      </w:pPr>
      <w:r>
        <w:rPr>
          <w:rFonts w:hint="eastAsia"/>
        </w:rPr>
        <w:t>由于本刊模板的变化，烦请作者补充所有图、表标题及参考文献的英文翻译。下不赘述。</w:t>
      </w:r>
    </w:p>
  </w:comment>
  <w:comment w:id="45" w:author="Chuan-Peng Hu" w:date="2022-10-19T09:17:00Z" w:initials="">
    <w:p w14:paraId="6FB066F6" w14:textId="77777777" w:rsidR="00264165" w:rsidRDefault="00000000">
      <w:pPr>
        <w:pStyle w:val="a3"/>
      </w:pPr>
      <w:r>
        <w:t>re-check</w:t>
      </w:r>
    </w:p>
  </w:comment>
  <w:comment w:id="48" w:author="Chuan-Peng Hu" w:date="2022-11-08T07:58:00Z" w:initials="CPH">
    <w:p w14:paraId="0E10D1CF" w14:textId="41F087AF" w:rsidR="00DD5D95" w:rsidRDefault="00DD5D95">
      <w:pPr>
        <w:pStyle w:val="a3"/>
      </w:pPr>
      <w:r>
        <w:rPr>
          <w:rStyle w:val="af2"/>
        </w:rPr>
        <w:annotationRef/>
      </w:r>
      <w:r>
        <w:rPr>
          <w:rFonts w:hint="eastAsia"/>
        </w:rPr>
        <w:t>这里应该是不能用空格的？</w:t>
      </w:r>
    </w:p>
  </w:comment>
  <w:comment w:id="51" w:author="Chuan-Peng Hu" w:date="2022-10-19T09:23:00Z" w:initials="">
    <w:p w14:paraId="4E7F3EB4" w14:textId="77777777" w:rsidR="00264165" w:rsidRDefault="00000000">
      <w:pPr>
        <w:pStyle w:val="a3"/>
      </w:pPr>
      <w:r>
        <w:rPr>
          <w:rFonts w:hint="eastAsia"/>
        </w:rPr>
        <w:t>图</w:t>
      </w:r>
      <w:r>
        <w:rPr>
          <w:rFonts w:hint="eastAsia"/>
        </w:rPr>
        <w:t>D</w:t>
      </w:r>
      <w:r>
        <w:rPr>
          <w:rFonts w:hint="eastAsia"/>
        </w:rPr>
        <w:t>的示例中并不</w:t>
      </w:r>
      <w:r>
        <w:rPr>
          <w:rFonts w:hint="eastAsia"/>
        </w:rPr>
        <w:t>MNI</w:t>
      </w:r>
      <w:r>
        <w:rPr>
          <w:rFonts w:hint="eastAsia"/>
        </w:rPr>
        <w:t>坐标模板，而是</w:t>
      </w:r>
      <w:proofErr w:type="spellStart"/>
      <w:r>
        <w:t>Talairach</w:t>
      </w:r>
      <w:proofErr w:type="spellEnd"/>
      <w:r>
        <w:t>.</w:t>
      </w:r>
    </w:p>
  </w:comment>
  <w:comment w:id="54" w:author="Chuan-Peng Hu" w:date="2022-11-08T07:59:00Z" w:initials="CPH">
    <w:p w14:paraId="4B7F3949" w14:textId="48A94D2D" w:rsidR="00C434C3" w:rsidRDefault="00C434C3">
      <w:pPr>
        <w:pStyle w:val="a3"/>
      </w:pPr>
      <w:r>
        <w:rPr>
          <w:rStyle w:val="af2"/>
        </w:rPr>
        <w:annotationRef/>
      </w:r>
      <w:r>
        <w:rPr>
          <w:rFonts w:hint="eastAsia"/>
        </w:rPr>
        <w:t>这个不同的行和列为什么没有分割线？</w:t>
      </w:r>
    </w:p>
  </w:comment>
  <w:comment w:id="379" w:author="pucca" w:date="2022-07-25T09:25:00Z" w:initials="">
    <w:p w14:paraId="37C1274A" w14:textId="77777777" w:rsidR="00264165" w:rsidRDefault="00000000">
      <w:pPr>
        <w:pStyle w:val="a3"/>
      </w:pPr>
      <w:r>
        <w:rPr>
          <w:rFonts w:hint="eastAsia"/>
        </w:rPr>
        <w:t>建议作者按照如下格式补充作者贡献信息</w:t>
      </w:r>
    </w:p>
  </w:comment>
  <w:comment w:id="380" w:author="Yan XI" w:date="2022-07-22T14:42:00Z" w:initials="YX">
    <w:p w14:paraId="56996BBB" w14:textId="77777777" w:rsidR="00264165" w:rsidRDefault="00000000">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24511CC8" w14:textId="77777777" w:rsidR="00264165" w:rsidRDefault="00264165">
      <w:pPr>
        <w:spacing w:beforeLines="50" w:before="156" w:afterLines="50" w:after="156"/>
        <w:ind w:left="562" w:rightChars="100" w:right="210" w:hangingChars="200" w:hanging="562"/>
        <w:outlineLvl w:val="1"/>
        <w:rPr>
          <w:rFonts w:cs="Times New Roman"/>
          <w:b/>
          <w:bCs/>
          <w:color w:val="FF00FF"/>
          <w:sz w:val="28"/>
          <w:szCs w:val="28"/>
        </w:rPr>
      </w:pPr>
    </w:p>
    <w:p w14:paraId="33497426" w14:textId="77777777" w:rsidR="00264165" w:rsidRDefault="00000000">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5804042E" w14:textId="77777777" w:rsidR="00264165" w:rsidRDefault="00264165">
      <w:pPr>
        <w:pStyle w:val="a3"/>
        <w:rPr>
          <w:rFonts w:cs="Times New Roman"/>
          <w:b/>
          <w:bCs/>
          <w:color w:val="FF00FF"/>
          <w:sz w:val="28"/>
          <w:szCs w:val="28"/>
        </w:rPr>
      </w:pPr>
    </w:p>
    <w:p w14:paraId="5373749D" w14:textId="77777777" w:rsidR="00264165" w:rsidRDefault="00000000">
      <w:pPr>
        <w:pStyle w:val="a3"/>
      </w:pPr>
      <w:r>
        <w:rPr>
          <w:rFonts w:cs="Times New Roman" w:hint="eastAsia"/>
          <w:b/>
          <w:bCs/>
          <w:color w:val="FF00FF"/>
          <w:sz w:val="28"/>
          <w:szCs w:val="28"/>
        </w:rPr>
        <w:t>请作者检查修改</w:t>
      </w:r>
    </w:p>
  </w:comment>
  <w:comment w:id="381" w:author="Chuan-Peng Hu" w:date="2022-11-09T08:01:00Z" w:initials="CPH">
    <w:p w14:paraId="03D77A89" w14:textId="089F1D47" w:rsidR="00331196" w:rsidRDefault="00331196">
      <w:pPr>
        <w:pStyle w:val="a3"/>
      </w:pPr>
      <w:r>
        <w:rPr>
          <w:rStyle w:val="af2"/>
        </w:rPr>
        <w:annotationRef/>
      </w:r>
      <w:r>
        <w:rPr>
          <w:rFonts w:hint="eastAsia"/>
        </w:rPr>
        <w:t>已经再次进行仔细检查</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960003" w15:done="0"/>
  <w15:commentEx w15:paraId="306D3013" w15:paraIdParent="6F960003" w15:done="0"/>
  <w15:commentEx w15:paraId="40415B9E" w15:done="0"/>
  <w15:commentEx w15:paraId="5FBB5EE6" w15:done="0"/>
  <w15:commentEx w15:paraId="4EDA3F99" w15:done="0"/>
  <w15:commentEx w15:paraId="37A652B9" w15:done="0"/>
  <w15:commentEx w15:paraId="6FB066F6" w15:done="1"/>
  <w15:commentEx w15:paraId="0E10D1CF" w15:done="1"/>
  <w15:commentEx w15:paraId="4E7F3EB4" w15:done="1"/>
  <w15:commentEx w15:paraId="4B7F3949" w15:done="0"/>
  <w15:commentEx w15:paraId="37C1274A" w15:done="0"/>
  <w15:commentEx w15:paraId="5373749D" w15:done="0"/>
  <w15:commentEx w15:paraId="03D77A89" w15:paraIdParent="537374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48AAF" w16cex:dateUtc="2022-11-07T23:58:00Z"/>
  <w16cex:commentExtensible w16cex:durableId="27148AFF" w16cex:dateUtc="2022-11-07T23:59:00Z"/>
  <w16cex:commentExtensible w16cex:durableId="2715DCF4" w16cex:dateUtc="2022-11-09T00: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960003" w16cid:durableId="271486CD"/>
  <w16cid:commentId w16cid:paraId="306D3013" w16cid:durableId="271486CE"/>
  <w16cid:commentId w16cid:paraId="40415B9E" w16cid:durableId="271486CF"/>
  <w16cid:commentId w16cid:paraId="5FBB5EE6" w16cid:durableId="271486D0"/>
  <w16cid:commentId w16cid:paraId="4EDA3F99" w16cid:durableId="271486D1"/>
  <w16cid:commentId w16cid:paraId="37A652B9" w16cid:durableId="271486D2"/>
  <w16cid:commentId w16cid:paraId="6FB066F6" w16cid:durableId="271486D3"/>
  <w16cid:commentId w16cid:paraId="0E10D1CF" w16cid:durableId="27148AAF"/>
  <w16cid:commentId w16cid:paraId="4E7F3EB4" w16cid:durableId="271486D4"/>
  <w16cid:commentId w16cid:paraId="4B7F3949" w16cid:durableId="27148AFF"/>
  <w16cid:commentId w16cid:paraId="37C1274A" w16cid:durableId="271486D6"/>
  <w16cid:commentId w16cid:paraId="5373749D" w16cid:durableId="271486D7"/>
  <w16cid:commentId w16cid:paraId="03D77A89" w16cid:durableId="2715DC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3C7D8" w14:textId="77777777" w:rsidR="00FD6CFB" w:rsidRDefault="00FD6CFB">
      <w:pPr>
        <w:spacing w:line="240" w:lineRule="auto"/>
      </w:pPr>
      <w:r>
        <w:separator/>
      </w:r>
    </w:p>
  </w:endnote>
  <w:endnote w:type="continuationSeparator" w:id="0">
    <w:p w14:paraId="6600EDB6" w14:textId="77777777" w:rsidR="00FD6CFB" w:rsidRDefault="00FD6C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楷体">
    <w:altName w:val="宋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741987837"/>
    </w:sdtPr>
    <w:sdtContent>
      <w:p w14:paraId="17BFE39B" w14:textId="77777777" w:rsidR="00264165" w:rsidRDefault="00000000">
        <w:pPr>
          <w:pStyle w:val="a5"/>
          <w:framePr w:wrap="auto" w:vAnchor="text" w:hAnchor="margin" w:xAlign="center" w:y="1"/>
          <w:rPr>
            <w:rStyle w:val="ae"/>
          </w:rPr>
        </w:pPr>
        <w:r>
          <w:rPr>
            <w:rStyle w:val="ae"/>
          </w:rPr>
          <w:fldChar w:fldCharType="begin"/>
        </w:r>
        <w:r>
          <w:rPr>
            <w:rStyle w:val="ae"/>
          </w:rPr>
          <w:instrText xml:space="preserve"> PAGE </w:instrText>
        </w:r>
        <w:r>
          <w:rPr>
            <w:rStyle w:val="ae"/>
          </w:rPr>
          <w:fldChar w:fldCharType="end"/>
        </w:r>
      </w:p>
    </w:sdtContent>
  </w:sdt>
  <w:p w14:paraId="378B6E73" w14:textId="77777777" w:rsidR="00264165" w:rsidRDefault="002641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e"/>
      </w:rPr>
      <w:id w:val="-1654679297"/>
    </w:sdtPr>
    <w:sdtContent>
      <w:p w14:paraId="4A8BB2E2" w14:textId="77777777" w:rsidR="00264165" w:rsidRDefault="00000000">
        <w:pPr>
          <w:pStyle w:val="a5"/>
          <w:framePr w:wrap="auto" w:vAnchor="text" w:hAnchor="margin" w:xAlign="center" w:y="1"/>
          <w:rPr>
            <w:rStyle w:val="ae"/>
          </w:rPr>
        </w:pPr>
        <w:r>
          <w:rPr>
            <w:rStyle w:val="ae"/>
          </w:rPr>
          <w:fldChar w:fldCharType="begin"/>
        </w:r>
        <w:r>
          <w:rPr>
            <w:rStyle w:val="ae"/>
          </w:rPr>
          <w:instrText xml:space="preserve"> PAGE </w:instrText>
        </w:r>
        <w:r>
          <w:rPr>
            <w:rStyle w:val="ae"/>
          </w:rPr>
          <w:fldChar w:fldCharType="separate"/>
        </w:r>
        <w:r>
          <w:rPr>
            <w:rStyle w:val="ae"/>
          </w:rPr>
          <w:t>1</w:t>
        </w:r>
        <w:r>
          <w:rPr>
            <w:rStyle w:val="ae"/>
          </w:rPr>
          <w:fldChar w:fldCharType="end"/>
        </w:r>
      </w:p>
    </w:sdtContent>
  </w:sdt>
  <w:p w14:paraId="6C5A7425" w14:textId="77777777" w:rsidR="00264165" w:rsidRDefault="0026416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7B024" w14:textId="77777777" w:rsidR="00FD6CFB" w:rsidRDefault="00FD6CFB">
      <w:r>
        <w:separator/>
      </w:r>
    </w:p>
  </w:footnote>
  <w:footnote w:type="continuationSeparator" w:id="0">
    <w:p w14:paraId="5B1B61B3" w14:textId="77777777" w:rsidR="00FD6CFB" w:rsidRDefault="00FD6C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5B3E11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5994130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an-Peng Hu">
    <w15:presenceInfo w15:providerId="Windows Live" w15:userId="b3f3f6a417be6905"/>
  </w15:person>
  <w15:person w15:author="Yan XI">
    <w15:presenceInfo w15:providerId="Windows Live" w15:userId="95a8fc3d22450af4"/>
  </w15:person>
  <w15:person w15:author="sun shuting">
    <w15:presenceInfo w15:providerId="Windows Live" w15:userId="64aea0d26b7fbabd"/>
  </w15:person>
  <w15:person w15:author="pucca">
    <w15:presenceInfo w15:providerId="None" w15:userId="pucca"/>
  </w15:person>
  <w15:person w15:author="Lena Zhang">
    <w15:presenceInfo w15:providerId="AD" w15:userId="S::s2343704@ed.ac.uk::4da3c4fc-7bdb-4a81-8f57-c22b69c39d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trackRevisions/>
  <w:defaultTabStop w:val="420"/>
  <w:drawingGridHorizontalSpacing w:val="105"/>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A1YmQ4MDI0NmE2NzI0ZWFkMTkzY2NhYjFjMDRiNjYifQ=="/>
    <w:docVar w:name="ne_stylename" w:val="APA 7th"/>
  </w:docVars>
  <w:rsids>
    <w:rsidRoot w:val="00A83847"/>
    <w:rsid w:val="000006F2"/>
    <w:rsid w:val="00000DC9"/>
    <w:rsid w:val="0000220C"/>
    <w:rsid w:val="00002A94"/>
    <w:rsid w:val="00002BB4"/>
    <w:rsid w:val="00003176"/>
    <w:rsid w:val="00003BCC"/>
    <w:rsid w:val="000047A2"/>
    <w:rsid w:val="000057DE"/>
    <w:rsid w:val="00006FA5"/>
    <w:rsid w:val="00007584"/>
    <w:rsid w:val="000113D4"/>
    <w:rsid w:val="0001155C"/>
    <w:rsid w:val="00011642"/>
    <w:rsid w:val="00011C5B"/>
    <w:rsid w:val="00011CB5"/>
    <w:rsid w:val="0001309D"/>
    <w:rsid w:val="00013BB9"/>
    <w:rsid w:val="00015205"/>
    <w:rsid w:val="00017237"/>
    <w:rsid w:val="00020435"/>
    <w:rsid w:val="00022439"/>
    <w:rsid w:val="000228EA"/>
    <w:rsid w:val="00024AC9"/>
    <w:rsid w:val="0002682F"/>
    <w:rsid w:val="0002714B"/>
    <w:rsid w:val="000300D4"/>
    <w:rsid w:val="00031D0D"/>
    <w:rsid w:val="0003287F"/>
    <w:rsid w:val="000352AB"/>
    <w:rsid w:val="000358D5"/>
    <w:rsid w:val="00037AB9"/>
    <w:rsid w:val="00041BEC"/>
    <w:rsid w:val="0004344E"/>
    <w:rsid w:val="000435CD"/>
    <w:rsid w:val="00044AF7"/>
    <w:rsid w:val="00044D4F"/>
    <w:rsid w:val="000461C4"/>
    <w:rsid w:val="00046E28"/>
    <w:rsid w:val="000507C9"/>
    <w:rsid w:val="00050AED"/>
    <w:rsid w:val="000512A2"/>
    <w:rsid w:val="00052994"/>
    <w:rsid w:val="00052BF9"/>
    <w:rsid w:val="000533B5"/>
    <w:rsid w:val="00055DB2"/>
    <w:rsid w:val="00060A7E"/>
    <w:rsid w:val="00060B4D"/>
    <w:rsid w:val="00062B7B"/>
    <w:rsid w:val="00065A1D"/>
    <w:rsid w:val="00067D5C"/>
    <w:rsid w:val="00070559"/>
    <w:rsid w:val="00071BDF"/>
    <w:rsid w:val="00074742"/>
    <w:rsid w:val="000758C5"/>
    <w:rsid w:val="00075FF5"/>
    <w:rsid w:val="0007606F"/>
    <w:rsid w:val="000776A8"/>
    <w:rsid w:val="000805F5"/>
    <w:rsid w:val="00081F74"/>
    <w:rsid w:val="000829B4"/>
    <w:rsid w:val="00083583"/>
    <w:rsid w:val="00084777"/>
    <w:rsid w:val="0008509D"/>
    <w:rsid w:val="000868E3"/>
    <w:rsid w:val="00087250"/>
    <w:rsid w:val="0008741F"/>
    <w:rsid w:val="00087A0C"/>
    <w:rsid w:val="00090B95"/>
    <w:rsid w:val="000914A1"/>
    <w:rsid w:val="00091941"/>
    <w:rsid w:val="00092E00"/>
    <w:rsid w:val="000945E9"/>
    <w:rsid w:val="00095A62"/>
    <w:rsid w:val="0009611C"/>
    <w:rsid w:val="0009779E"/>
    <w:rsid w:val="00097D1D"/>
    <w:rsid w:val="000A309F"/>
    <w:rsid w:val="000A3781"/>
    <w:rsid w:val="000A561C"/>
    <w:rsid w:val="000A6870"/>
    <w:rsid w:val="000B1663"/>
    <w:rsid w:val="000B321F"/>
    <w:rsid w:val="000B4504"/>
    <w:rsid w:val="000B471E"/>
    <w:rsid w:val="000B63A2"/>
    <w:rsid w:val="000B7AB9"/>
    <w:rsid w:val="000C07DC"/>
    <w:rsid w:val="000C16A0"/>
    <w:rsid w:val="000C517B"/>
    <w:rsid w:val="000C684F"/>
    <w:rsid w:val="000D08E7"/>
    <w:rsid w:val="000D2A08"/>
    <w:rsid w:val="000D4EFF"/>
    <w:rsid w:val="000D4F40"/>
    <w:rsid w:val="000D5DF8"/>
    <w:rsid w:val="000D6D20"/>
    <w:rsid w:val="000D7915"/>
    <w:rsid w:val="000E0920"/>
    <w:rsid w:val="000E0D35"/>
    <w:rsid w:val="000E1D1F"/>
    <w:rsid w:val="000E2C5C"/>
    <w:rsid w:val="000E3265"/>
    <w:rsid w:val="000E3930"/>
    <w:rsid w:val="000E6B62"/>
    <w:rsid w:val="000E6D64"/>
    <w:rsid w:val="000F080F"/>
    <w:rsid w:val="000F0CAA"/>
    <w:rsid w:val="000F0F2B"/>
    <w:rsid w:val="000F48D0"/>
    <w:rsid w:val="000F50CC"/>
    <w:rsid w:val="000F58A3"/>
    <w:rsid w:val="000F79BD"/>
    <w:rsid w:val="00102922"/>
    <w:rsid w:val="00105425"/>
    <w:rsid w:val="00105D7B"/>
    <w:rsid w:val="001078B4"/>
    <w:rsid w:val="001079C9"/>
    <w:rsid w:val="00107C78"/>
    <w:rsid w:val="0011117F"/>
    <w:rsid w:val="00111E3F"/>
    <w:rsid w:val="00113AE7"/>
    <w:rsid w:val="00116375"/>
    <w:rsid w:val="00116A9C"/>
    <w:rsid w:val="00116C02"/>
    <w:rsid w:val="00117B8A"/>
    <w:rsid w:val="001206D8"/>
    <w:rsid w:val="001229DC"/>
    <w:rsid w:val="00124501"/>
    <w:rsid w:val="00125389"/>
    <w:rsid w:val="00130191"/>
    <w:rsid w:val="00131A75"/>
    <w:rsid w:val="00136314"/>
    <w:rsid w:val="0013668E"/>
    <w:rsid w:val="001377B5"/>
    <w:rsid w:val="00137C9F"/>
    <w:rsid w:val="00140454"/>
    <w:rsid w:val="00140823"/>
    <w:rsid w:val="00142766"/>
    <w:rsid w:val="001427E8"/>
    <w:rsid w:val="00142AC6"/>
    <w:rsid w:val="001449DB"/>
    <w:rsid w:val="001451B0"/>
    <w:rsid w:val="0014520C"/>
    <w:rsid w:val="001466E2"/>
    <w:rsid w:val="001471D4"/>
    <w:rsid w:val="00147DCB"/>
    <w:rsid w:val="00150144"/>
    <w:rsid w:val="00151F31"/>
    <w:rsid w:val="00152B39"/>
    <w:rsid w:val="00154006"/>
    <w:rsid w:val="00154C26"/>
    <w:rsid w:val="0015552A"/>
    <w:rsid w:val="00157313"/>
    <w:rsid w:val="00157744"/>
    <w:rsid w:val="001603EB"/>
    <w:rsid w:val="0016106A"/>
    <w:rsid w:val="00161ADF"/>
    <w:rsid w:val="001634B7"/>
    <w:rsid w:val="00164101"/>
    <w:rsid w:val="0016697F"/>
    <w:rsid w:val="00166ABC"/>
    <w:rsid w:val="00167A70"/>
    <w:rsid w:val="00170432"/>
    <w:rsid w:val="00170A16"/>
    <w:rsid w:val="00171B58"/>
    <w:rsid w:val="00172632"/>
    <w:rsid w:val="00172BD8"/>
    <w:rsid w:val="00174903"/>
    <w:rsid w:val="00175354"/>
    <w:rsid w:val="00175C3D"/>
    <w:rsid w:val="00185594"/>
    <w:rsid w:val="00190259"/>
    <w:rsid w:val="00191F06"/>
    <w:rsid w:val="00192350"/>
    <w:rsid w:val="001934C5"/>
    <w:rsid w:val="00195F4D"/>
    <w:rsid w:val="001A052D"/>
    <w:rsid w:val="001A117B"/>
    <w:rsid w:val="001A3333"/>
    <w:rsid w:val="001A422E"/>
    <w:rsid w:val="001A4B99"/>
    <w:rsid w:val="001A5A5D"/>
    <w:rsid w:val="001A67CD"/>
    <w:rsid w:val="001B18B7"/>
    <w:rsid w:val="001B1D15"/>
    <w:rsid w:val="001B20DB"/>
    <w:rsid w:val="001B35BB"/>
    <w:rsid w:val="001B4140"/>
    <w:rsid w:val="001C0C8A"/>
    <w:rsid w:val="001C1FBD"/>
    <w:rsid w:val="001C1FF1"/>
    <w:rsid w:val="001C2D91"/>
    <w:rsid w:val="001C2F17"/>
    <w:rsid w:val="001C4783"/>
    <w:rsid w:val="001C66E3"/>
    <w:rsid w:val="001C675E"/>
    <w:rsid w:val="001C751F"/>
    <w:rsid w:val="001D1B7C"/>
    <w:rsid w:val="001D21A2"/>
    <w:rsid w:val="001D2EA8"/>
    <w:rsid w:val="001D3753"/>
    <w:rsid w:val="001D409B"/>
    <w:rsid w:val="001D652D"/>
    <w:rsid w:val="001D67C7"/>
    <w:rsid w:val="001D724A"/>
    <w:rsid w:val="001D7518"/>
    <w:rsid w:val="001E0A9F"/>
    <w:rsid w:val="001E1003"/>
    <w:rsid w:val="001E2561"/>
    <w:rsid w:val="001E2708"/>
    <w:rsid w:val="001E2B96"/>
    <w:rsid w:val="001E7544"/>
    <w:rsid w:val="001E7AC2"/>
    <w:rsid w:val="001F090D"/>
    <w:rsid w:val="001F18FE"/>
    <w:rsid w:val="001F21BF"/>
    <w:rsid w:val="001F4504"/>
    <w:rsid w:val="001F49F5"/>
    <w:rsid w:val="001F6A35"/>
    <w:rsid w:val="0020029E"/>
    <w:rsid w:val="00201EF1"/>
    <w:rsid w:val="0020342C"/>
    <w:rsid w:val="00204758"/>
    <w:rsid w:val="00205E70"/>
    <w:rsid w:val="002065A9"/>
    <w:rsid w:val="00206FA0"/>
    <w:rsid w:val="00212553"/>
    <w:rsid w:val="00212DCA"/>
    <w:rsid w:val="002207D4"/>
    <w:rsid w:val="00221614"/>
    <w:rsid w:val="00222498"/>
    <w:rsid w:val="00223661"/>
    <w:rsid w:val="00225B41"/>
    <w:rsid w:val="00227A0B"/>
    <w:rsid w:val="00231295"/>
    <w:rsid w:val="00235B51"/>
    <w:rsid w:val="00236310"/>
    <w:rsid w:val="00236B77"/>
    <w:rsid w:val="00236EA4"/>
    <w:rsid w:val="00237506"/>
    <w:rsid w:val="0023769D"/>
    <w:rsid w:val="00242243"/>
    <w:rsid w:val="00243A3F"/>
    <w:rsid w:val="00243DC8"/>
    <w:rsid w:val="0024410D"/>
    <w:rsid w:val="00245C65"/>
    <w:rsid w:val="002511D5"/>
    <w:rsid w:val="002523FF"/>
    <w:rsid w:val="002569A9"/>
    <w:rsid w:val="00260706"/>
    <w:rsid w:val="00264165"/>
    <w:rsid w:val="00267E7F"/>
    <w:rsid w:val="00270604"/>
    <w:rsid w:val="00270BF3"/>
    <w:rsid w:val="002739BF"/>
    <w:rsid w:val="00275003"/>
    <w:rsid w:val="00275E46"/>
    <w:rsid w:val="00276CE3"/>
    <w:rsid w:val="0027747F"/>
    <w:rsid w:val="00280069"/>
    <w:rsid w:val="002800E5"/>
    <w:rsid w:val="00283752"/>
    <w:rsid w:val="00286B75"/>
    <w:rsid w:val="002916CD"/>
    <w:rsid w:val="00291CE3"/>
    <w:rsid w:val="00294A10"/>
    <w:rsid w:val="00295566"/>
    <w:rsid w:val="00295C78"/>
    <w:rsid w:val="002A27DA"/>
    <w:rsid w:val="002A2A32"/>
    <w:rsid w:val="002A373C"/>
    <w:rsid w:val="002A45B1"/>
    <w:rsid w:val="002A6C26"/>
    <w:rsid w:val="002A6F23"/>
    <w:rsid w:val="002B2BB0"/>
    <w:rsid w:val="002B3539"/>
    <w:rsid w:val="002B36CA"/>
    <w:rsid w:val="002B5EB7"/>
    <w:rsid w:val="002B62A9"/>
    <w:rsid w:val="002B7C48"/>
    <w:rsid w:val="002C0D15"/>
    <w:rsid w:val="002C0F50"/>
    <w:rsid w:val="002C14C2"/>
    <w:rsid w:val="002C1742"/>
    <w:rsid w:val="002C5D6A"/>
    <w:rsid w:val="002C6EFC"/>
    <w:rsid w:val="002D01FD"/>
    <w:rsid w:val="002D0541"/>
    <w:rsid w:val="002D05B6"/>
    <w:rsid w:val="002D10F9"/>
    <w:rsid w:val="002D14C0"/>
    <w:rsid w:val="002D49B5"/>
    <w:rsid w:val="002D4ADC"/>
    <w:rsid w:val="002D54AA"/>
    <w:rsid w:val="002D62D5"/>
    <w:rsid w:val="002E4F4A"/>
    <w:rsid w:val="002E6A3B"/>
    <w:rsid w:val="002E7251"/>
    <w:rsid w:val="002E77F5"/>
    <w:rsid w:val="002F0004"/>
    <w:rsid w:val="002F15D3"/>
    <w:rsid w:val="002F4D1B"/>
    <w:rsid w:val="002F6335"/>
    <w:rsid w:val="002F6A48"/>
    <w:rsid w:val="002F7034"/>
    <w:rsid w:val="002F74BA"/>
    <w:rsid w:val="002F7BB4"/>
    <w:rsid w:val="00300166"/>
    <w:rsid w:val="0030040C"/>
    <w:rsid w:val="0030193E"/>
    <w:rsid w:val="00301FED"/>
    <w:rsid w:val="00302532"/>
    <w:rsid w:val="003057E7"/>
    <w:rsid w:val="003105D0"/>
    <w:rsid w:val="0031284A"/>
    <w:rsid w:val="0031675B"/>
    <w:rsid w:val="00316F2F"/>
    <w:rsid w:val="0032105F"/>
    <w:rsid w:val="0032140A"/>
    <w:rsid w:val="003222CA"/>
    <w:rsid w:val="00323382"/>
    <w:rsid w:val="00326D88"/>
    <w:rsid w:val="00326FC5"/>
    <w:rsid w:val="0033036D"/>
    <w:rsid w:val="0033072C"/>
    <w:rsid w:val="00331196"/>
    <w:rsid w:val="003312AE"/>
    <w:rsid w:val="00331988"/>
    <w:rsid w:val="0033211C"/>
    <w:rsid w:val="0033293B"/>
    <w:rsid w:val="00334118"/>
    <w:rsid w:val="00334637"/>
    <w:rsid w:val="003350C5"/>
    <w:rsid w:val="00335F85"/>
    <w:rsid w:val="003428F0"/>
    <w:rsid w:val="00345F74"/>
    <w:rsid w:val="00350AC3"/>
    <w:rsid w:val="00352016"/>
    <w:rsid w:val="0035248C"/>
    <w:rsid w:val="00352DEB"/>
    <w:rsid w:val="00353344"/>
    <w:rsid w:val="00357AA8"/>
    <w:rsid w:val="003605FC"/>
    <w:rsid w:val="00360D63"/>
    <w:rsid w:val="003622D6"/>
    <w:rsid w:val="00362488"/>
    <w:rsid w:val="003645E6"/>
    <w:rsid w:val="00364A9B"/>
    <w:rsid w:val="003650DD"/>
    <w:rsid w:val="0036634A"/>
    <w:rsid w:val="00367FF3"/>
    <w:rsid w:val="003701FA"/>
    <w:rsid w:val="00370725"/>
    <w:rsid w:val="00370F5A"/>
    <w:rsid w:val="00373524"/>
    <w:rsid w:val="00374259"/>
    <w:rsid w:val="003775CD"/>
    <w:rsid w:val="00382B3C"/>
    <w:rsid w:val="003834F2"/>
    <w:rsid w:val="00384FCF"/>
    <w:rsid w:val="00390188"/>
    <w:rsid w:val="003915C1"/>
    <w:rsid w:val="00392E6B"/>
    <w:rsid w:val="00393558"/>
    <w:rsid w:val="00393E40"/>
    <w:rsid w:val="0039437C"/>
    <w:rsid w:val="003955C9"/>
    <w:rsid w:val="00395870"/>
    <w:rsid w:val="003A0192"/>
    <w:rsid w:val="003A10F5"/>
    <w:rsid w:val="003A1C8A"/>
    <w:rsid w:val="003A1E8A"/>
    <w:rsid w:val="003A2059"/>
    <w:rsid w:val="003A23FE"/>
    <w:rsid w:val="003A2EF5"/>
    <w:rsid w:val="003A4DCA"/>
    <w:rsid w:val="003A6461"/>
    <w:rsid w:val="003A664B"/>
    <w:rsid w:val="003A70EC"/>
    <w:rsid w:val="003B257E"/>
    <w:rsid w:val="003B3095"/>
    <w:rsid w:val="003B70FF"/>
    <w:rsid w:val="003B74D8"/>
    <w:rsid w:val="003B7AF1"/>
    <w:rsid w:val="003B7D91"/>
    <w:rsid w:val="003C01D0"/>
    <w:rsid w:val="003C0891"/>
    <w:rsid w:val="003C0C80"/>
    <w:rsid w:val="003C109E"/>
    <w:rsid w:val="003C2A48"/>
    <w:rsid w:val="003C2B9B"/>
    <w:rsid w:val="003C2BF0"/>
    <w:rsid w:val="003C2D65"/>
    <w:rsid w:val="003C3B9C"/>
    <w:rsid w:val="003C590A"/>
    <w:rsid w:val="003C6814"/>
    <w:rsid w:val="003C7C8A"/>
    <w:rsid w:val="003D048B"/>
    <w:rsid w:val="003D1F94"/>
    <w:rsid w:val="003D4BED"/>
    <w:rsid w:val="003D51CC"/>
    <w:rsid w:val="003E612D"/>
    <w:rsid w:val="003F01D4"/>
    <w:rsid w:val="003F0E37"/>
    <w:rsid w:val="003F1000"/>
    <w:rsid w:val="003F13AA"/>
    <w:rsid w:val="003F20D7"/>
    <w:rsid w:val="003F29C9"/>
    <w:rsid w:val="003F36C2"/>
    <w:rsid w:val="003F4D97"/>
    <w:rsid w:val="003F7EA4"/>
    <w:rsid w:val="00400885"/>
    <w:rsid w:val="00400A5E"/>
    <w:rsid w:val="00405901"/>
    <w:rsid w:val="0041002E"/>
    <w:rsid w:val="0041310F"/>
    <w:rsid w:val="00413620"/>
    <w:rsid w:val="0041384F"/>
    <w:rsid w:val="0041412F"/>
    <w:rsid w:val="00414229"/>
    <w:rsid w:val="004145CD"/>
    <w:rsid w:val="00416F03"/>
    <w:rsid w:val="00421620"/>
    <w:rsid w:val="00421DB1"/>
    <w:rsid w:val="004228DA"/>
    <w:rsid w:val="0042299A"/>
    <w:rsid w:val="004260C9"/>
    <w:rsid w:val="004274B4"/>
    <w:rsid w:val="004314E0"/>
    <w:rsid w:val="00433A63"/>
    <w:rsid w:val="00434EDD"/>
    <w:rsid w:val="004350C9"/>
    <w:rsid w:val="00435497"/>
    <w:rsid w:val="00437BE8"/>
    <w:rsid w:val="00440A1B"/>
    <w:rsid w:val="00440B4A"/>
    <w:rsid w:val="00440DE2"/>
    <w:rsid w:val="00441CE1"/>
    <w:rsid w:val="0044267F"/>
    <w:rsid w:val="00443BEE"/>
    <w:rsid w:val="00444E61"/>
    <w:rsid w:val="00444F8A"/>
    <w:rsid w:val="0044503D"/>
    <w:rsid w:val="0044540B"/>
    <w:rsid w:val="00447A8E"/>
    <w:rsid w:val="0045320A"/>
    <w:rsid w:val="00453B35"/>
    <w:rsid w:val="00455E2F"/>
    <w:rsid w:val="00456365"/>
    <w:rsid w:val="0045739E"/>
    <w:rsid w:val="00457F39"/>
    <w:rsid w:val="00461B85"/>
    <w:rsid w:val="004662FA"/>
    <w:rsid w:val="00466593"/>
    <w:rsid w:val="004667B9"/>
    <w:rsid w:val="00466B91"/>
    <w:rsid w:val="00473793"/>
    <w:rsid w:val="00474D7B"/>
    <w:rsid w:val="004811CC"/>
    <w:rsid w:val="00481E09"/>
    <w:rsid w:val="00482262"/>
    <w:rsid w:val="00484491"/>
    <w:rsid w:val="004856E5"/>
    <w:rsid w:val="004903BD"/>
    <w:rsid w:val="0049153E"/>
    <w:rsid w:val="00491BDB"/>
    <w:rsid w:val="00493B84"/>
    <w:rsid w:val="00494FD7"/>
    <w:rsid w:val="00496F1D"/>
    <w:rsid w:val="00497F17"/>
    <w:rsid w:val="004A1393"/>
    <w:rsid w:val="004A18F3"/>
    <w:rsid w:val="004A1AE0"/>
    <w:rsid w:val="004A2DE8"/>
    <w:rsid w:val="004A3B42"/>
    <w:rsid w:val="004A3C0D"/>
    <w:rsid w:val="004A3D42"/>
    <w:rsid w:val="004A4616"/>
    <w:rsid w:val="004A4C51"/>
    <w:rsid w:val="004A4F04"/>
    <w:rsid w:val="004A5F66"/>
    <w:rsid w:val="004B2B5A"/>
    <w:rsid w:val="004B2EEE"/>
    <w:rsid w:val="004B4753"/>
    <w:rsid w:val="004B4DB8"/>
    <w:rsid w:val="004B5594"/>
    <w:rsid w:val="004B6FF2"/>
    <w:rsid w:val="004B7643"/>
    <w:rsid w:val="004C11E7"/>
    <w:rsid w:val="004C40B9"/>
    <w:rsid w:val="004C4B2E"/>
    <w:rsid w:val="004C6B36"/>
    <w:rsid w:val="004D5A36"/>
    <w:rsid w:val="004D6777"/>
    <w:rsid w:val="004E0DFC"/>
    <w:rsid w:val="004E322E"/>
    <w:rsid w:val="004E40A7"/>
    <w:rsid w:val="004E5B83"/>
    <w:rsid w:val="004E6026"/>
    <w:rsid w:val="004E6AB2"/>
    <w:rsid w:val="004E7750"/>
    <w:rsid w:val="004F0958"/>
    <w:rsid w:val="004F0A08"/>
    <w:rsid w:val="004F20E9"/>
    <w:rsid w:val="004F2561"/>
    <w:rsid w:val="004F3A16"/>
    <w:rsid w:val="004F6AFF"/>
    <w:rsid w:val="004F73F1"/>
    <w:rsid w:val="005005E6"/>
    <w:rsid w:val="00500686"/>
    <w:rsid w:val="00500734"/>
    <w:rsid w:val="005029FD"/>
    <w:rsid w:val="005056E7"/>
    <w:rsid w:val="00505F9A"/>
    <w:rsid w:val="0050707F"/>
    <w:rsid w:val="005132AF"/>
    <w:rsid w:val="005139D2"/>
    <w:rsid w:val="00513C26"/>
    <w:rsid w:val="00521F1E"/>
    <w:rsid w:val="005232BF"/>
    <w:rsid w:val="005236A5"/>
    <w:rsid w:val="00523791"/>
    <w:rsid w:val="00525B99"/>
    <w:rsid w:val="00527DE2"/>
    <w:rsid w:val="005302A3"/>
    <w:rsid w:val="00531589"/>
    <w:rsid w:val="00531E4F"/>
    <w:rsid w:val="00532245"/>
    <w:rsid w:val="00532A5F"/>
    <w:rsid w:val="00534524"/>
    <w:rsid w:val="00536246"/>
    <w:rsid w:val="005366CE"/>
    <w:rsid w:val="00537B37"/>
    <w:rsid w:val="00537F15"/>
    <w:rsid w:val="005405BB"/>
    <w:rsid w:val="00541054"/>
    <w:rsid w:val="00541E65"/>
    <w:rsid w:val="0054417F"/>
    <w:rsid w:val="005508B5"/>
    <w:rsid w:val="0055293C"/>
    <w:rsid w:val="00554808"/>
    <w:rsid w:val="005578A9"/>
    <w:rsid w:val="005658E2"/>
    <w:rsid w:val="00570D91"/>
    <w:rsid w:val="005740E7"/>
    <w:rsid w:val="00575623"/>
    <w:rsid w:val="005759B6"/>
    <w:rsid w:val="00576084"/>
    <w:rsid w:val="00576826"/>
    <w:rsid w:val="00577D93"/>
    <w:rsid w:val="00583593"/>
    <w:rsid w:val="0058622B"/>
    <w:rsid w:val="0058741A"/>
    <w:rsid w:val="005879FC"/>
    <w:rsid w:val="00587E59"/>
    <w:rsid w:val="00590160"/>
    <w:rsid w:val="00590D23"/>
    <w:rsid w:val="00591446"/>
    <w:rsid w:val="00591C61"/>
    <w:rsid w:val="00592570"/>
    <w:rsid w:val="00592C80"/>
    <w:rsid w:val="00593AFE"/>
    <w:rsid w:val="00593D26"/>
    <w:rsid w:val="00596FD8"/>
    <w:rsid w:val="005A2F68"/>
    <w:rsid w:val="005A3726"/>
    <w:rsid w:val="005A7670"/>
    <w:rsid w:val="005A7B2E"/>
    <w:rsid w:val="005B4547"/>
    <w:rsid w:val="005B4E17"/>
    <w:rsid w:val="005B5080"/>
    <w:rsid w:val="005B70DA"/>
    <w:rsid w:val="005C24EC"/>
    <w:rsid w:val="005C489F"/>
    <w:rsid w:val="005C4ABE"/>
    <w:rsid w:val="005C4DD0"/>
    <w:rsid w:val="005C6468"/>
    <w:rsid w:val="005C6ED6"/>
    <w:rsid w:val="005C7483"/>
    <w:rsid w:val="005C7826"/>
    <w:rsid w:val="005D0BA1"/>
    <w:rsid w:val="005D1171"/>
    <w:rsid w:val="005D2098"/>
    <w:rsid w:val="005D388F"/>
    <w:rsid w:val="005D3BAF"/>
    <w:rsid w:val="005D55A5"/>
    <w:rsid w:val="005E2431"/>
    <w:rsid w:val="005E30BC"/>
    <w:rsid w:val="005E3353"/>
    <w:rsid w:val="005E5F82"/>
    <w:rsid w:val="005E6CE7"/>
    <w:rsid w:val="005F066C"/>
    <w:rsid w:val="005F19CA"/>
    <w:rsid w:val="005F1B00"/>
    <w:rsid w:val="005F1B16"/>
    <w:rsid w:val="005F4667"/>
    <w:rsid w:val="005F50D6"/>
    <w:rsid w:val="006018BB"/>
    <w:rsid w:val="00602DA9"/>
    <w:rsid w:val="0060516E"/>
    <w:rsid w:val="00605845"/>
    <w:rsid w:val="00606C12"/>
    <w:rsid w:val="00607D8D"/>
    <w:rsid w:val="006104F6"/>
    <w:rsid w:val="00610A1E"/>
    <w:rsid w:val="006132A9"/>
    <w:rsid w:val="00614220"/>
    <w:rsid w:val="006153D8"/>
    <w:rsid w:val="00615E9C"/>
    <w:rsid w:val="00615EA8"/>
    <w:rsid w:val="006169EC"/>
    <w:rsid w:val="00621004"/>
    <w:rsid w:val="00622809"/>
    <w:rsid w:val="0062438B"/>
    <w:rsid w:val="00626BEC"/>
    <w:rsid w:val="00626D62"/>
    <w:rsid w:val="00630781"/>
    <w:rsid w:val="00630C2C"/>
    <w:rsid w:val="006327E7"/>
    <w:rsid w:val="006329B7"/>
    <w:rsid w:val="00635CE7"/>
    <w:rsid w:val="00643D90"/>
    <w:rsid w:val="00645B4E"/>
    <w:rsid w:val="00646BEC"/>
    <w:rsid w:val="00646CF2"/>
    <w:rsid w:val="00646D16"/>
    <w:rsid w:val="00646F4C"/>
    <w:rsid w:val="00647F56"/>
    <w:rsid w:val="006504AE"/>
    <w:rsid w:val="00651567"/>
    <w:rsid w:val="00652AA2"/>
    <w:rsid w:val="00653D28"/>
    <w:rsid w:val="00655351"/>
    <w:rsid w:val="00655BDA"/>
    <w:rsid w:val="00655E5D"/>
    <w:rsid w:val="00655FCE"/>
    <w:rsid w:val="00656035"/>
    <w:rsid w:val="00661E9E"/>
    <w:rsid w:val="00662D55"/>
    <w:rsid w:val="0066456E"/>
    <w:rsid w:val="0066463F"/>
    <w:rsid w:val="0066492B"/>
    <w:rsid w:val="006654BC"/>
    <w:rsid w:val="00667107"/>
    <w:rsid w:val="0067175E"/>
    <w:rsid w:val="00676BD3"/>
    <w:rsid w:val="00676C68"/>
    <w:rsid w:val="00677280"/>
    <w:rsid w:val="00677AF4"/>
    <w:rsid w:val="00680EDD"/>
    <w:rsid w:val="0068371C"/>
    <w:rsid w:val="00683ABD"/>
    <w:rsid w:val="00683F58"/>
    <w:rsid w:val="00685986"/>
    <w:rsid w:val="0068645C"/>
    <w:rsid w:val="00686926"/>
    <w:rsid w:val="00690D1F"/>
    <w:rsid w:val="00692719"/>
    <w:rsid w:val="00694386"/>
    <w:rsid w:val="00694ECA"/>
    <w:rsid w:val="00695BB3"/>
    <w:rsid w:val="00695BD5"/>
    <w:rsid w:val="00696D0E"/>
    <w:rsid w:val="0069774A"/>
    <w:rsid w:val="00697E35"/>
    <w:rsid w:val="006A0D94"/>
    <w:rsid w:val="006A14B8"/>
    <w:rsid w:val="006A2741"/>
    <w:rsid w:val="006A4BFC"/>
    <w:rsid w:val="006A4F9A"/>
    <w:rsid w:val="006A5CE2"/>
    <w:rsid w:val="006B6BAD"/>
    <w:rsid w:val="006C2567"/>
    <w:rsid w:val="006C4D14"/>
    <w:rsid w:val="006C5C70"/>
    <w:rsid w:val="006C5DDB"/>
    <w:rsid w:val="006C6A0D"/>
    <w:rsid w:val="006C72BE"/>
    <w:rsid w:val="006C7CB0"/>
    <w:rsid w:val="006D11F8"/>
    <w:rsid w:val="006D1EF7"/>
    <w:rsid w:val="006D2BF9"/>
    <w:rsid w:val="006D2CFA"/>
    <w:rsid w:val="006D48FE"/>
    <w:rsid w:val="006D621D"/>
    <w:rsid w:val="006D6E99"/>
    <w:rsid w:val="006E1396"/>
    <w:rsid w:val="006E1530"/>
    <w:rsid w:val="006E4364"/>
    <w:rsid w:val="006E503B"/>
    <w:rsid w:val="006E543E"/>
    <w:rsid w:val="006E6429"/>
    <w:rsid w:val="006E7725"/>
    <w:rsid w:val="006F0490"/>
    <w:rsid w:val="006F07EB"/>
    <w:rsid w:val="006F2A6D"/>
    <w:rsid w:val="006F39B9"/>
    <w:rsid w:val="006F48DE"/>
    <w:rsid w:val="006F616F"/>
    <w:rsid w:val="006F6452"/>
    <w:rsid w:val="006F77BF"/>
    <w:rsid w:val="00701DF8"/>
    <w:rsid w:val="00702777"/>
    <w:rsid w:val="00704C52"/>
    <w:rsid w:val="00705F48"/>
    <w:rsid w:val="007066B8"/>
    <w:rsid w:val="00706AA0"/>
    <w:rsid w:val="00706F55"/>
    <w:rsid w:val="007106C4"/>
    <w:rsid w:val="007126CE"/>
    <w:rsid w:val="00712CE9"/>
    <w:rsid w:val="00713F36"/>
    <w:rsid w:val="0071446B"/>
    <w:rsid w:val="00714531"/>
    <w:rsid w:val="00716C56"/>
    <w:rsid w:val="00717043"/>
    <w:rsid w:val="007205F1"/>
    <w:rsid w:val="00720D2F"/>
    <w:rsid w:val="007231A7"/>
    <w:rsid w:val="00724663"/>
    <w:rsid w:val="0072472A"/>
    <w:rsid w:val="00725191"/>
    <w:rsid w:val="00730033"/>
    <w:rsid w:val="0073204F"/>
    <w:rsid w:val="00733426"/>
    <w:rsid w:val="00733B51"/>
    <w:rsid w:val="0073483D"/>
    <w:rsid w:val="00735327"/>
    <w:rsid w:val="0073735F"/>
    <w:rsid w:val="0073777A"/>
    <w:rsid w:val="00737CF6"/>
    <w:rsid w:val="00737E29"/>
    <w:rsid w:val="00741878"/>
    <w:rsid w:val="0074386C"/>
    <w:rsid w:val="00744A9C"/>
    <w:rsid w:val="00744C5A"/>
    <w:rsid w:val="00745E6D"/>
    <w:rsid w:val="007521B5"/>
    <w:rsid w:val="00752F31"/>
    <w:rsid w:val="00754692"/>
    <w:rsid w:val="007548F5"/>
    <w:rsid w:val="00757827"/>
    <w:rsid w:val="007604FD"/>
    <w:rsid w:val="00761FB5"/>
    <w:rsid w:val="0076296C"/>
    <w:rsid w:val="00765506"/>
    <w:rsid w:val="00765CB1"/>
    <w:rsid w:val="00766BC4"/>
    <w:rsid w:val="00767CAC"/>
    <w:rsid w:val="00771537"/>
    <w:rsid w:val="00771AB5"/>
    <w:rsid w:val="00772632"/>
    <w:rsid w:val="00773969"/>
    <w:rsid w:val="00773AA7"/>
    <w:rsid w:val="0078203A"/>
    <w:rsid w:val="00782D1E"/>
    <w:rsid w:val="00782EAF"/>
    <w:rsid w:val="00782F45"/>
    <w:rsid w:val="00786271"/>
    <w:rsid w:val="0079258A"/>
    <w:rsid w:val="007942D4"/>
    <w:rsid w:val="0079533F"/>
    <w:rsid w:val="007953A9"/>
    <w:rsid w:val="0079639D"/>
    <w:rsid w:val="007A018F"/>
    <w:rsid w:val="007A3143"/>
    <w:rsid w:val="007A501E"/>
    <w:rsid w:val="007A7095"/>
    <w:rsid w:val="007A72FB"/>
    <w:rsid w:val="007A73D5"/>
    <w:rsid w:val="007A7CB8"/>
    <w:rsid w:val="007B27E8"/>
    <w:rsid w:val="007B2AAD"/>
    <w:rsid w:val="007B3738"/>
    <w:rsid w:val="007B4C78"/>
    <w:rsid w:val="007B5E18"/>
    <w:rsid w:val="007B6BEA"/>
    <w:rsid w:val="007B71E4"/>
    <w:rsid w:val="007C044D"/>
    <w:rsid w:val="007C0DE6"/>
    <w:rsid w:val="007C125D"/>
    <w:rsid w:val="007C4388"/>
    <w:rsid w:val="007C56C7"/>
    <w:rsid w:val="007C6252"/>
    <w:rsid w:val="007C6774"/>
    <w:rsid w:val="007D0BEF"/>
    <w:rsid w:val="007D266A"/>
    <w:rsid w:val="007D4CB0"/>
    <w:rsid w:val="007D655E"/>
    <w:rsid w:val="007D7D2C"/>
    <w:rsid w:val="007E0AB3"/>
    <w:rsid w:val="007E1F23"/>
    <w:rsid w:val="007E254C"/>
    <w:rsid w:val="007E4B1A"/>
    <w:rsid w:val="007E59FF"/>
    <w:rsid w:val="007F0471"/>
    <w:rsid w:val="007F10E3"/>
    <w:rsid w:val="007F588B"/>
    <w:rsid w:val="008010F9"/>
    <w:rsid w:val="00803589"/>
    <w:rsid w:val="0080489C"/>
    <w:rsid w:val="0080593D"/>
    <w:rsid w:val="0080637A"/>
    <w:rsid w:val="008154F2"/>
    <w:rsid w:val="0081594F"/>
    <w:rsid w:val="00817062"/>
    <w:rsid w:val="00817671"/>
    <w:rsid w:val="00825592"/>
    <w:rsid w:val="00835910"/>
    <w:rsid w:val="00836360"/>
    <w:rsid w:val="00837BD9"/>
    <w:rsid w:val="008407B3"/>
    <w:rsid w:val="00841EA9"/>
    <w:rsid w:val="00844843"/>
    <w:rsid w:val="00846773"/>
    <w:rsid w:val="008469A8"/>
    <w:rsid w:val="00846E9B"/>
    <w:rsid w:val="008501D9"/>
    <w:rsid w:val="00850300"/>
    <w:rsid w:val="008510FA"/>
    <w:rsid w:val="00852EA2"/>
    <w:rsid w:val="00853554"/>
    <w:rsid w:val="00855DD5"/>
    <w:rsid w:val="00857132"/>
    <w:rsid w:val="008606D6"/>
    <w:rsid w:val="00860C70"/>
    <w:rsid w:val="00861A64"/>
    <w:rsid w:val="0086214D"/>
    <w:rsid w:val="00862486"/>
    <w:rsid w:val="00863180"/>
    <w:rsid w:val="00867ABC"/>
    <w:rsid w:val="00870960"/>
    <w:rsid w:val="008715D7"/>
    <w:rsid w:val="00872269"/>
    <w:rsid w:val="0087484E"/>
    <w:rsid w:val="00875E1D"/>
    <w:rsid w:val="00877AF4"/>
    <w:rsid w:val="008801F5"/>
    <w:rsid w:val="00881EA6"/>
    <w:rsid w:val="00882A5E"/>
    <w:rsid w:val="008842E8"/>
    <w:rsid w:val="008850CF"/>
    <w:rsid w:val="00886447"/>
    <w:rsid w:val="00886D40"/>
    <w:rsid w:val="008931EF"/>
    <w:rsid w:val="008935F6"/>
    <w:rsid w:val="00894199"/>
    <w:rsid w:val="00894969"/>
    <w:rsid w:val="00895F14"/>
    <w:rsid w:val="008963FC"/>
    <w:rsid w:val="0089668C"/>
    <w:rsid w:val="008A1AAB"/>
    <w:rsid w:val="008A3E4B"/>
    <w:rsid w:val="008A3FF7"/>
    <w:rsid w:val="008A47B5"/>
    <w:rsid w:val="008A6670"/>
    <w:rsid w:val="008A69DC"/>
    <w:rsid w:val="008A6B98"/>
    <w:rsid w:val="008A6CEF"/>
    <w:rsid w:val="008A740D"/>
    <w:rsid w:val="008A7D6A"/>
    <w:rsid w:val="008B374F"/>
    <w:rsid w:val="008B60C0"/>
    <w:rsid w:val="008C008D"/>
    <w:rsid w:val="008C1974"/>
    <w:rsid w:val="008C3E39"/>
    <w:rsid w:val="008C4088"/>
    <w:rsid w:val="008C54B0"/>
    <w:rsid w:val="008C6B00"/>
    <w:rsid w:val="008C6E4D"/>
    <w:rsid w:val="008C71C7"/>
    <w:rsid w:val="008C71D7"/>
    <w:rsid w:val="008D0FBF"/>
    <w:rsid w:val="008D10B8"/>
    <w:rsid w:val="008D5B39"/>
    <w:rsid w:val="008D7E9D"/>
    <w:rsid w:val="008D7FCE"/>
    <w:rsid w:val="008E01C6"/>
    <w:rsid w:val="008E2D62"/>
    <w:rsid w:val="008E36A6"/>
    <w:rsid w:val="008E5913"/>
    <w:rsid w:val="008E63A8"/>
    <w:rsid w:val="008E7376"/>
    <w:rsid w:val="008F2B6E"/>
    <w:rsid w:val="008F358A"/>
    <w:rsid w:val="008F6DA9"/>
    <w:rsid w:val="008F6FD6"/>
    <w:rsid w:val="009013A2"/>
    <w:rsid w:val="009045DC"/>
    <w:rsid w:val="0090569C"/>
    <w:rsid w:val="00907800"/>
    <w:rsid w:val="00907B8C"/>
    <w:rsid w:val="00910C36"/>
    <w:rsid w:val="009148AF"/>
    <w:rsid w:val="009150FB"/>
    <w:rsid w:val="00915DC7"/>
    <w:rsid w:val="00915F6F"/>
    <w:rsid w:val="009208BE"/>
    <w:rsid w:val="009211D4"/>
    <w:rsid w:val="0092197B"/>
    <w:rsid w:val="009224D8"/>
    <w:rsid w:val="009235E8"/>
    <w:rsid w:val="0092405D"/>
    <w:rsid w:val="00924B7C"/>
    <w:rsid w:val="009259AF"/>
    <w:rsid w:val="00927652"/>
    <w:rsid w:val="00930600"/>
    <w:rsid w:val="00930D19"/>
    <w:rsid w:val="009310AC"/>
    <w:rsid w:val="00932FFD"/>
    <w:rsid w:val="00933909"/>
    <w:rsid w:val="00934B20"/>
    <w:rsid w:val="0094059E"/>
    <w:rsid w:val="00941218"/>
    <w:rsid w:val="009426A7"/>
    <w:rsid w:val="00945057"/>
    <w:rsid w:val="00945AFD"/>
    <w:rsid w:val="009465D7"/>
    <w:rsid w:val="00946ABA"/>
    <w:rsid w:val="00951072"/>
    <w:rsid w:val="009515FA"/>
    <w:rsid w:val="00953FF7"/>
    <w:rsid w:val="00954549"/>
    <w:rsid w:val="00955042"/>
    <w:rsid w:val="0095677A"/>
    <w:rsid w:val="009574D8"/>
    <w:rsid w:val="00960342"/>
    <w:rsid w:val="00965949"/>
    <w:rsid w:val="00965FE7"/>
    <w:rsid w:val="00966145"/>
    <w:rsid w:val="009712AA"/>
    <w:rsid w:val="00971903"/>
    <w:rsid w:val="009737E0"/>
    <w:rsid w:val="009739BA"/>
    <w:rsid w:val="00973D26"/>
    <w:rsid w:val="00980C95"/>
    <w:rsid w:val="00981659"/>
    <w:rsid w:val="00984B8B"/>
    <w:rsid w:val="00987866"/>
    <w:rsid w:val="00987FB8"/>
    <w:rsid w:val="0099063B"/>
    <w:rsid w:val="00991A60"/>
    <w:rsid w:val="009927A1"/>
    <w:rsid w:val="0099286D"/>
    <w:rsid w:val="00995930"/>
    <w:rsid w:val="00995956"/>
    <w:rsid w:val="009A020A"/>
    <w:rsid w:val="009A0210"/>
    <w:rsid w:val="009A1955"/>
    <w:rsid w:val="009A33D8"/>
    <w:rsid w:val="009A57AB"/>
    <w:rsid w:val="009A7CC3"/>
    <w:rsid w:val="009B0C57"/>
    <w:rsid w:val="009B1258"/>
    <w:rsid w:val="009B1A0D"/>
    <w:rsid w:val="009B3405"/>
    <w:rsid w:val="009B4026"/>
    <w:rsid w:val="009B617C"/>
    <w:rsid w:val="009C2967"/>
    <w:rsid w:val="009C300E"/>
    <w:rsid w:val="009C3D2D"/>
    <w:rsid w:val="009C4341"/>
    <w:rsid w:val="009C4DE6"/>
    <w:rsid w:val="009C5428"/>
    <w:rsid w:val="009C56F3"/>
    <w:rsid w:val="009C737D"/>
    <w:rsid w:val="009C7C17"/>
    <w:rsid w:val="009D1029"/>
    <w:rsid w:val="009D1386"/>
    <w:rsid w:val="009D42DE"/>
    <w:rsid w:val="009D657E"/>
    <w:rsid w:val="009D72C5"/>
    <w:rsid w:val="009D7757"/>
    <w:rsid w:val="009D779F"/>
    <w:rsid w:val="009D79A2"/>
    <w:rsid w:val="009D7F47"/>
    <w:rsid w:val="009E1554"/>
    <w:rsid w:val="009E16CD"/>
    <w:rsid w:val="009E2B43"/>
    <w:rsid w:val="009E390F"/>
    <w:rsid w:val="009F0814"/>
    <w:rsid w:val="009F117C"/>
    <w:rsid w:val="009F123C"/>
    <w:rsid w:val="009F146E"/>
    <w:rsid w:val="009F5429"/>
    <w:rsid w:val="009F5988"/>
    <w:rsid w:val="009F5B49"/>
    <w:rsid w:val="009F60D0"/>
    <w:rsid w:val="009F69BC"/>
    <w:rsid w:val="009F6B74"/>
    <w:rsid w:val="009F74A8"/>
    <w:rsid w:val="009F7A27"/>
    <w:rsid w:val="00A000CB"/>
    <w:rsid w:val="00A016A8"/>
    <w:rsid w:val="00A02368"/>
    <w:rsid w:val="00A02A09"/>
    <w:rsid w:val="00A05790"/>
    <w:rsid w:val="00A06BAB"/>
    <w:rsid w:val="00A07252"/>
    <w:rsid w:val="00A12497"/>
    <w:rsid w:val="00A14052"/>
    <w:rsid w:val="00A154B2"/>
    <w:rsid w:val="00A15F7A"/>
    <w:rsid w:val="00A164D4"/>
    <w:rsid w:val="00A16F9A"/>
    <w:rsid w:val="00A1775A"/>
    <w:rsid w:val="00A2363E"/>
    <w:rsid w:val="00A23E72"/>
    <w:rsid w:val="00A2452C"/>
    <w:rsid w:val="00A25426"/>
    <w:rsid w:val="00A26946"/>
    <w:rsid w:val="00A273AB"/>
    <w:rsid w:val="00A27CBA"/>
    <w:rsid w:val="00A3365C"/>
    <w:rsid w:val="00A34175"/>
    <w:rsid w:val="00A345C7"/>
    <w:rsid w:val="00A3727E"/>
    <w:rsid w:val="00A3749B"/>
    <w:rsid w:val="00A40D20"/>
    <w:rsid w:val="00A41362"/>
    <w:rsid w:val="00A42056"/>
    <w:rsid w:val="00A42727"/>
    <w:rsid w:val="00A431CD"/>
    <w:rsid w:val="00A43C68"/>
    <w:rsid w:val="00A4473C"/>
    <w:rsid w:val="00A47C37"/>
    <w:rsid w:val="00A50B96"/>
    <w:rsid w:val="00A51472"/>
    <w:rsid w:val="00A5498C"/>
    <w:rsid w:val="00A57009"/>
    <w:rsid w:val="00A574C4"/>
    <w:rsid w:val="00A60E82"/>
    <w:rsid w:val="00A61341"/>
    <w:rsid w:val="00A618EC"/>
    <w:rsid w:val="00A62931"/>
    <w:rsid w:val="00A62DD8"/>
    <w:rsid w:val="00A64B99"/>
    <w:rsid w:val="00A65DF5"/>
    <w:rsid w:val="00A663D2"/>
    <w:rsid w:val="00A6739E"/>
    <w:rsid w:val="00A72581"/>
    <w:rsid w:val="00A725B3"/>
    <w:rsid w:val="00A754B7"/>
    <w:rsid w:val="00A75A51"/>
    <w:rsid w:val="00A75AE5"/>
    <w:rsid w:val="00A75CDA"/>
    <w:rsid w:val="00A80CDD"/>
    <w:rsid w:val="00A81825"/>
    <w:rsid w:val="00A83847"/>
    <w:rsid w:val="00A83B42"/>
    <w:rsid w:val="00A83FAF"/>
    <w:rsid w:val="00A85F6B"/>
    <w:rsid w:val="00A8604C"/>
    <w:rsid w:val="00A86057"/>
    <w:rsid w:val="00A944DA"/>
    <w:rsid w:val="00A975BD"/>
    <w:rsid w:val="00AA0C17"/>
    <w:rsid w:val="00AA1373"/>
    <w:rsid w:val="00AA2468"/>
    <w:rsid w:val="00AA2766"/>
    <w:rsid w:val="00AA3063"/>
    <w:rsid w:val="00AA313A"/>
    <w:rsid w:val="00AA31CB"/>
    <w:rsid w:val="00AA442B"/>
    <w:rsid w:val="00AA4E7C"/>
    <w:rsid w:val="00AA6F76"/>
    <w:rsid w:val="00AB008E"/>
    <w:rsid w:val="00AB069A"/>
    <w:rsid w:val="00AB1703"/>
    <w:rsid w:val="00AB23F1"/>
    <w:rsid w:val="00AB4BDA"/>
    <w:rsid w:val="00AB513A"/>
    <w:rsid w:val="00AB5FAA"/>
    <w:rsid w:val="00AB7E0F"/>
    <w:rsid w:val="00AC19B2"/>
    <w:rsid w:val="00AC21AD"/>
    <w:rsid w:val="00AC32C8"/>
    <w:rsid w:val="00AC3316"/>
    <w:rsid w:val="00AC6106"/>
    <w:rsid w:val="00AC6317"/>
    <w:rsid w:val="00AC74B1"/>
    <w:rsid w:val="00AD59EC"/>
    <w:rsid w:val="00AD5A75"/>
    <w:rsid w:val="00AD6063"/>
    <w:rsid w:val="00AD61C5"/>
    <w:rsid w:val="00AD7F5E"/>
    <w:rsid w:val="00AE0A3B"/>
    <w:rsid w:val="00AE1E01"/>
    <w:rsid w:val="00AE2737"/>
    <w:rsid w:val="00AE3A33"/>
    <w:rsid w:val="00AE4628"/>
    <w:rsid w:val="00AE4A28"/>
    <w:rsid w:val="00AE6101"/>
    <w:rsid w:val="00AE6A26"/>
    <w:rsid w:val="00AE7836"/>
    <w:rsid w:val="00AF032E"/>
    <w:rsid w:val="00AF1A59"/>
    <w:rsid w:val="00AF3C2E"/>
    <w:rsid w:val="00AF6146"/>
    <w:rsid w:val="00AF742B"/>
    <w:rsid w:val="00AF7D5D"/>
    <w:rsid w:val="00B00137"/>
    <w:rsid w:val="00B00BA2"/>
    <w:rsid w:val="00B01957"/>
    <w:rsid w:val="00B019B6"/>
    <w:rsid w:val="00B02965"/>
    <w:rsid w:val="00B0333A"/>
    <w:rsid w:val="00B116BA"/>
    <w:rsid w:val="00B11D31"/>
    <w:rsid w:val="00B147E0"/>
    <w:rsid w:val="00B15555"/>
    <w:rsid w:val="00B157D3"/>
    <w:rsid w:val="00B15958"/>
    <w:rsid w:val="00B20175"/>
    <w:rsid w:val="00B22788"/>
    <w:rsid w:val="00B251C1"/>
    <w:rsid w:val="00B2545A"/>
    <w:rsid w:val="00B256E2"/>
    <w:rsid w:val="00B262B9"/>
    <w:rsid w:val="00B27EA3"/>
    <w:rsid w:val="00B31899"/>
    <w:rsid w:val="00B36B66"/>
    <w:rsid w:val="00B36FB2"/>
    <w:rsid w:val="00B421B7"/>
    <w:rsid w:val="00B4314F"/>
    <w:rsid w:val="00B43282"/>
    <w:rsid w:val="00B43597"/>
    <w:rsid w:val="00B43D0A"/>
    <w:rsid w:val="00B46CA4"/>
    <w:rsid w:val="00B46ECA"/>
    <w:rsid w:val="00B50CA7"/>
    <w:rsid w:val="00B51EDB"/>
    <w:rsid w:val="00B52C09"/>
    <w:rsid w:val="00B53F25"/>
    <w:rsid w:val="00B5648A"/>
    <w:rsid w:val="00B60F43"/>
    <w:rsid w:val="00B62B13"/>
    <w:rsid w:val="00B64D25"/>
    <w:rsid w:val="00B64F68"/>
    <w:rsid w:val="00B65068"/>
    <w:rsid w:val="00B66D53"/>
    <w:rsid w:val="00B7057F"/>
    <w:rsid w:val="00B7156F"/>
    <w:rsid w:val="00B71B3C"/>
    <w:rsid w:val="00B71BD3"/>
    <w:rsid w:val="00B726D0"/>
    <w:rsid w:val="00B72927"/>
    <w:rsid w:val="00B72C01"/>
    <w:rsid w:val="00B7373B"/>
    <w:rsid w:val="00B761E2"/>
    <w:rsid w:val="00B7674F"/>
    <w:rsid w:val="00B76B5A"/>
    <w:rsid w:val="00B83642"/>
    <w:rsid w:val="00B841F0"/>
    <w:rsid w:val="00B85727"/>
    <w:rsid w:val="00B858B2"/>
    <w:rsid w:val="00B86814"/>
    <w:rsid w:val="00B86C74"/>
    <w:rsid w:val="00B86E10"/>
    <w:rsid w:val="00B871A1"/>
    <w:rsid w:val="00B873F0"/>
    <w:rsid w:val="00B87DBA"/>
    <w:rsid w:val="00B931EC"/>
    <w:rsid w:val="00BA1FDE"/>
    <w:rsid w:val="00BA264F"/>
    <w:rsid w:val="00BA2B2A"/>
    <w:rsid w:val="00BA2F5B"/>
    <w:rsid w:val="00BA6F40"/>
    <w:rsid w:val="00BA7020"/>
    <w:rsid w:val="00BB7880"/>
    <w:rsid w:val="00BB7977"/>
    <w:rsid w:val="00BB7E9E"/>
    <w:rsid w:val="00BC02A1"/>
    <w:rsid w:val="00BC0521"/>
    <w:rsid w:val="00BC36E7"/>
    <w:rsid w:val="00BC4924"/>
    <w:rsid w:val="00BC4E8E"/>
    <w:rsid w:val="00BC5887"/>
    <w:rsid w:val="00BC7588"/>
    <w:rsid w:val="00BC77A7"/>
    <w:rsid w:val="00BC7A78"/>
    <w:rsid w:val="00BD127E"/>
    <w:rsid w:val="00BD2142"/>
    <w:rsid w:val="00BD2A7A"/>
    <w:rsid w:val="00BD3BEC"/>
    <w:rsid w:val="00BD4658"/>
    <w:rsid w:val="00BD5DD4"/>
    <w:rsid w:val="00BE5650"/>
    <w:rsid w:val="00BE6111"/>
    <w:rsid w:val="00BF021A"/>
    <w:rsid w:val="00BF0402"/>
    <w:rsid w:val="00BF1069"/>
    <w:rsid w:val="00BF196B"/>
    <w:rsid w:val="00BF3F11"/>
    <w:rsid w:val="00BF406C"/>
    <w:rsid w:val="00BF6ECE"/>
    <w:rsid w:val="00C00550"/>
    <w:rsid w:val="00C04F8E"/>
    <w:rsid w:val="00C051AB"/>
    <w:rsid w:val="00C0627A"/>
    <w:rsid w:val="00C0733E"/>
    <w:rsid w:val="00C1325E"/>
    <w:rsid w:val="00C13A7F"/>
    <w:rsid w:val="00C14D35"/>
    <w:rsid w:val="00C17BB3"/>
    <w:rsid w:val="00C17E6A"/>
    <w:rsid w:val="00C20370"/>
    <w:rsid w:val="00C2041E"/>
    <w:rsid w:val="00C229EE"/>
    <w:rsid w:val="00C24E74"/>
    <w:rsid w:val="00C24F1F"/>
    <w:rsid w:val="00C317D2"/>
    <w:rsid w:val="00C33860"/>
    <w:rsid w:val="00C34F07"/>
    <w:rsid w:val="00C3583D"/>
    <w:rsid w:val="00C35C6F"/>
    <w:rsid w:val="00C42624"/>
    <w:rsid w:val="00C42917"/>
    <w:rsid w:val="00C434C3"/>
    <w:rsid w:val="00C4368E"/>
    <w:rsid w:val="00C43728"/>
    <w:rsid w:val="00C4375D"/>
    <w:rsid w:val="00C451B7"/>
    <w:rsid w:val="00C50652"/>
    <w:rsid w:val="00C5227B"/>
    <w:rsid w:val="00C52B61"/>
    <w:rsid w:val="00C54513"/>
    <w:rsid w:val="00C55627"/>
    <w:rsid w:val="00C55BB1"/>
    <w:rsid w:val="00C564BD"/>
    <w:rsid w:val="00C609E5"/>
    <w:rsid w:val="00C633D1"/>
    <w:rsid w:val="00C63FEE"/>
    <w:rsid w:val="00C6418F"/>
    <w:rsid w:val="00C65C3C"/>
    <w:rsid w:val="00C66C63"/>
    <w:rsid w:val="00C719FB"/>
    <w:rsid w:val="00C73A2C"/>
    <w:rsid w:val="00C75F43"/>
    <w:rsid w:val="00C76511"/>
    <w:rsid w:val="00C7677A"/>
    <w:rsid w:val="00C769AE"/>
    <w:rsid w:val="00C775D5"/>
    <w:rsid w:val="00C8125D"/>
    <w:rsid w:val="00C8243E"/>
    <w:rsid w:val="00C867FF"/>
    <w:rsid w:val="00C92CCA"/>
    <w:rsid w:val="00C94704"/>
    <w:rsid w:val="00C96A9A"/>
    <w:rsid w:val="00CA48F6"/>
    <w:rsid w:val="00CA6E54"/>
    <w:rsid w:val="00CA7695"/>
    <w:rsid w:val="00CB029A"/>
    <w:rsid w:val="00CB1ACA"/>
    <w:rsid w:val="00CB279E"/>
    <w:rsid w:val="00CB5433"/>
    <w:rsid w:val="00CB6825"/>
    <w:rsid w:val="00CB71DB"/>
    <w:rsid w:val="00CB7D4D"/>
    <w:rsid w:val="00CB7EF3"/>
    <w:rsid w:val="00CC3F5B"/>
    <w:rsid w:val="00CC476D"/>
    <w:rsid w:val="00CC4D13"/>
    <w:rsid w:val="00CC5BCB"/>
    <w:rsid w:val="00CC72FC"/>
    <w:rsid w:val="00CC7C50"/>
    <w:rsid w:val="00CD00B0"/>
    <w:rsid w:val="00CD02F0"/>
    <w:rsid w:val="00CD093A"/>
    <w:rsid w:val="00CD17D5"/>
    <w:rsid w:val="00CD1945"/>
    <w:rsid w:val="00CD2066"/>
    <w:rsid w:val="00CD3479"/>
    <w:rsid w:val="00CD39B1"/>
    <w:rsid w:val="00CD3A3B"/>
    <w:rsid w:val="00CD44E7"/>
    <w:rsid w:val="00CE04E4"/>
    <w:rsid w:val="00CE0C07"/>
    <w:rsid w:val="00CE0FB0"/>
    <w:rsid w:val="00CE31E9"/>
    <w:rsid w:val="00CE552A"/>
    <w:rsid w:val="00CE6B56"/>
    <w:rsid w:val="00CE71AB"/>
    <w:rsid w:val="00CE7E22"/>
    <w:rsid w:val="00CF0DFC"/>
    <w:rsid w:val="00CF1116"/>
    <w:rsid w:val="00CF2777"/>
    <w:rsid w:val="00CF5B60"/>
    <w:rsid w:val="00CF5D3B"/>
    <w:rsid w:val="00CF68AB"/>
    <w:rsid w:val="00CF6C44"/>
    <w:rsid w:val="00D012CD"/>
    <w:rsid w:val="00D015E3"/>
    <w:rsid w:val="00D0262A"/>
    <w:rsid w:val="00D0433E"/>
    <w:rsid w:val="00D05691"/>
    <w:rsid w:val="00D05A03"/>
    <w:rsid w:val="00D05E4A"/>
    <w:rsid w:val="00D06457"/>
    <w:rsid w:val="00D1206D"/>
    <w:rsid w:val="00D12B34"/>
    <w:rsid w:val="00D12D47"/>
    <w:rsid w:val="00D13AA9"/>
    <w:rsid w:val="00D13E28"/>
    <w:rsid w:val="00D149CC"/>
    <w:rsid w:val="00D1602B"/>
    <w:rsid w:val="00D17798"/>
    <w:rsid w:val="00D17E10"/>
    <w:rsid w:val="00D21457"/>
    <w:rsid w:val="00D23EC8"/>
    <w:rsid w:val="00D273EA"/>
    <w:rsid w:val="00D27698"/>
    <w:rsid w:val="00D27A29"/>
    <w:rsid w:val="00D32415"/>
    <w:rsid w:val="00D33B2A"/>
    <w:rsid w:val="00D34FEB"/>
    <w:rsid w:val="00D351CA"/>
    <w:rsid w:val="00D37590"/>
    <w:rsid w:val="00D424E6"/>
    <w:rsid w:val="00D44D12"/>
    <w:rsid w:val="00D45CC3"/>
    <w:rsid w:val="00D45FF9"/>
    <w:rsid w:val="00D466B4"/>
    <w:rsid w:val="00D50357"/>
    <w:rsid w:val="00D511A0"/>
    <w:rsid w:val="00D51AB6"/>
    <w:rsid w:val="00D544DB"/>
    <w:rsid w:val="00D55AD4"/>
    <w:rsid w:val="00D562AE"/>
    <w:rsid w:val="00D60352"/>
    <w:rsid w:val="00D60632"/>
    <w:rsid w:val="00D6203A"/>
    <w:rsid w:val="00D630BC"/>
    <w:rsid w:val="00D63ED8"/>
    <w:rsid w:val="00D63F29"/>
    <w:rsid w:val="00D65388"/>
    <w:rsid w:val="00D65437"/>
    <w:rsid w:val="00D65871"/>
    <w:rsid w:val="00D66912"/>
    <w:rsid w:val="00D673DB"/>
    <w:rsid w:val="00D71D0A"/>
    <w:rsid w:val="00D71D47"/>
    <w:rsid w:val="00D73CEE"/>
    <w:rsid w:val="00D7609F"/>
    <w:rsid w:val="00D76A06"/>
    <w:rsid w:val="00D7701F"/>
    <w:rsid w:val="00D7730D"/>
    <w:rsid w:val="00D8132F"/>
    <w:rsid w:val="00D81728"/>
    <w:rsid w:val="00D825C7"/>
    <w:rsid w:val="00D849E1"/>
    <w:rsid w:val="00D85F2A"/>
    <w:rsid w:val="00D941DB"/>
    <w:rsid w:val="00D944C0"/>
    <w:rsid w:val="00D94B3B"/>
    <w:rsid w:val="00D95020"/>
    <w:rsid w:val="00D97A5A"/>
    <w:rsid w:val="00DA0AA8"/>
    <w:rsid w:val="00DA0B8A"/>
    <w:rsid w:val="00DA2674"/>
    <w:rsid w:val="00DA2CB7"/>
    <w:rsid w:val="00DA4A94"/>
    <w:rsid w:val="00DA4CE2"/>
    <w:rsid w:val="00DA6BB9"/>
    <w:rsid w:val="00DA77F2"/>
    <w:rsid w:val="00DA7FA5"/>
    <w:rsid w:val="00DB03CB"/>
    <w:rsid w:val="00DB1C60"/>
    <w:rsid w:val="00DB1E7C"/>
    <w:rsid w:val="00DB207E"/>
    <w:rsid w:val="00DB2B21"/>
    <w:rsid w:val="00DB35F7"/>
    <w:rsid w:val="00DB40DC"/>
    <w:rsid w:val="00DB4452"/>
    <w:rsid w:val="00DB452B"/>
    <w:rsid w:val="00DB7FD0"/>
    <w:rsid w:val="00DC101F"/>
    <w:rsid w:val="00DC1620"/>
    <w:rsid w:val="00DC2A46"/>
    <w:rsid w:val="00DC398C"/>
    <w:rsid w:val="00DC46FF"/>
    <w:rsid w:val="00DC6362"/>
    <w:rsid w:val="00DC6F2C"/>
    <w:rsid w:val="00DC7C65"/>
    <w:rsid w:val="00DD0B8D"/>
    <w:rsid w:val="00DD0DD9"/>
    <w:rsid w:val="00DD3036"/>
    <w:rsid w:val="00DD3812"/>
    <w:rsid w:val="00DD3857"/>
    <w:rsid w:val="00DD43B4"/>
    <w:rsid w:val="00DD538F"/>
    <w:rsid w:val="00DD5D95"/>
    <w:rsid w:val="00DD7940"/>
    <w:rsid w:val="00DD7D97"/>
    <w:rsid w:val="00DE00FD"/>
    <w:rsid w:val="00DE01DF"/>
    <w:rsid w:val="00DE0D5E"/>
    <w:rsid w:val="00DE1D28"/>
    <w:rsid w:val="00DE25F9"/>
    <w:rsid w:val="00DE282A"/>
    <w:rsid w:val="00DE2AFF"/>
    <w:rsid w:val="00DE4F3C"/>
    <w:rsid w:val="00DE7CE4"/>
    <w:rsid w:val="00DF20F0"/>
    <w:rsid w:val="00DF262C"/>
    <w:rsid w:val="00DF297A"/>
    <w:rsid w:val="00DF43C5"/>
    <w:rsid w:val="00DF4D72"/>
    <w:rsid w:val="00DF78A5"/>
    <w:rsid w:val="00E0014B"/>
    <w:rsid w:val="00E01119"/>
    <w:rsid w:val="00E013B6"/>
    <w:rsid w:val="00E021DC"/>
    <w:rsid w:val="00E03253"/>
    <w:rsid w:val="00E052A1"/>
    <w:rsid w:val="00E0671D"/>
    <w:rsid w:val="00E0692E"/>
    <w:rsid w:val="00E0699C"/>
    <w:rsid w:val="00E07A9A"/>
    <w:rsid w:val="00E1033A"/>
    <w:rsid w:val="00E12C58"/>
    <w:rsid w:val="00E1362A"/>
    <w:rsid w:val="00E13DD1"/>
    <w:rsid w:val="00E147A6"/>
    <w:rsid w:val="00E150D0"/>
    <w:rsid w:val="00E16332"/>
    <w:rsid w:val="00E16A25"/>
    <w:rsid w:val="00E17154"/>
    <w:rsid w:val="00E203CB"/>
    <w:rsid w:val="00E2050D"/>
    <w:rsid w:val="00E21281"/>
    <w:rsid w:val="00E21C61"/>
    <w:rsid w:val="00E22960"/>
    <w:rsid w:val="00E2607D"/>
    <w:rsid w:val="00E304A0"/>
    <w:rsid w:val="00E304A2"/>
    <w:rsid w:val="00E3331E"/>
    <w:rsid w:val="00E34D73"/>
    <w:rsid w:val="00E34E8E"/>
    <w:rsid w:val="00E350A4"/>
    <w:rsid w:val="00E354DC"/>
    <w:rsid w:val="00E40E80"/>
    <w:rsid w:val="00E40F08"/>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0E73"/>
    <w:rsid w:val="00E7164D"/>
    <w:rsid w:val="00E72358"/>
    <w:rsid w:val="00E72AB7"/>
    <w:rsid w:val="00E72DD3"/>
    <w:rsid w:val="00E740D6"/>
    <w:rsid w:val="00E74B7D"/>
    <w:rsid w:val="00E75C7A"/>
    <w:rsid w:val="00E80133"/>
    <w:rsid w:val="00E83E17"/>
    <w:rsid w:val="00E85CB8"/>
    <w:rsid w:val="00E86611"/>
    <w:rsid w:val="00E91E07"/>
    <w:rsid w:val="00E92E39"/>
    <w:rsid w:val="00E94975"/>
    <w:rsid w:val="00EA0C31"/>
    <w:rsid w:val="00EA111C"/>
    <w:rsid w:val="00EA18F3"/>
    <w:rsid w:val="00EA1CA0"/>
    <w:rsid w:val="00EA3230"/>
    <w:rsid w:val="00EA603B"/>
    <w:rsid w:val="00EA774A"/>
    <w:rsid w:val="00EB0DB2"/>
    <w:rsid w:val="00EB0E29"/>
    <w:rsid w:val="00EB1B3D"/>
    <w:rsid w:val="00EB2F77"/>
    <w:rsid w:val="00EB34C5"/>
    <w:rsid w:val="00EB67D8"/>
    <w:rsid w:val="00EB7B64"/>
    <w:rsid w:val="00EC26FC"/>
    <w:rsid w:val="00EC3483"/>
    <w:rsid w:val="00EC3D28"/>
    <w:rsid w:val="00EC4A4C"/>
    <w:rsid w:val="00EC613F"/>
    <w:rsid w:val="00EC6FDE"/>
    <w:rsid w:val="00EC7C2D"/>
    <w:rsid w:val="00ED0AEE"/>
    <w:rsid w:val="00ED15DC"/>
    <w:rsid w:val="00ED221B"/>
    <w:rsid w:val="00ED6002"/>
    <w:rsid w:val="00ED699A"/>
    <w:rsid w:val="00ED74F3"/>
    <w:rsid w:val="00EE0B50"/>
    <w:rsid w:val="00EF0F14"/>
    <w:rsid w:val="00EF15EB"/>
    <w:rsid w:val="00EF205F"/>
    <w:rsid w:val="00EF3669"/>
    <w:rsid w:val="00EF3AF0"/>
    <w:rsid w:val="00EF6390"/>
    <w:rsid w:val="00EF6639"/>
    <w:rsid w:val="00EF67C9"/>
    <w:rsid w:val="00EF6D9B"/>
    <w:rsid w:val="00F0113C"/>
    <w:rsid w:val="00F01307"/>
    <w:rsid w:val="00F04046"/>
    <w:rsid w:val="00F04BEE"/>
    <w:rsid w:val="00F058ED"/>
    <w:rsid w:val="00F061BB"/>
    <w:rsid w:val="00F0695F"/>
    <w:rsid w:val="00F10E43"/>
    <w:rsid w:val="00F11A9D"/>
    <w:rsid w:val="00F124FC"/>
    <w:rsid w:val="00F13360"/>
    <w:rsid w:val="00F1397F"/>
    <w:rsid w:val="00F13D09"/>
    <w:rsid w:val="00F15A7D"/>
    <w:rsid w:val="00F15BBF"/>
    <w:rsid w:val="00F17391"/>
    <w:rsid w:val="00F22178"/>
    <w:rsid w:val="00F222CD"/>
    <w:rsid w:val="00F225D9"/>
    <w:rsid w:val="00F23ACE"/>
    <w:rsid w:val="00F23C02"/>
    <w:rsid w:val="00F2640F"/>
    <w:rsid w:val="00F26D5F"/>
    <w:rsid w:val="00F307C4"/>
    <w:rsid w:val="00F30BEA"/>
    <w:rsid w:val="00F321F2"/>
    <w:rsid w:val="00F3245C"/>
    <w:rsid w:val="00F33F4C"/>
    <w:rsid w:val="00F3586A"/>
    <w:rsid w:val="00F36C98"/>
    <w:rsid w:val="00F41312"/>
    <w:rsid w:val="00F42C83"/>
    <w:rsid w:val="00F43059"/>
    <w:rsid w:val="00F4363E"/>
    <w:rsid w:val="00F43869"/>
    <w:rsid w:val="00F444B0"/>
    <w:rsid w:val="00F45EED"/>
    <w:rsid w:val="00F463F7"/>
    <w:rsid w:val="00F4662B"/>
    <w:rsid w:val="00F4785E"/>
    <w:rsid w:val="00F52282"/>
    <w:rsid w:val="00F5232D"/>
    <w:rsid w:val="00F53DFC"/>
    <w:rsid w:val="00F54E7E"/>
    <w:rsid w:val="00F55395"/>
    <w:rsid w:val="00F56307"/>
    <w:rsid w:val="00F5733A"/>
    <w:rsid w:val="00F6001E"/>
    <w:rsid w:val="00F60CE1"/>
    <w:rsid w:val="00F626B5"/>
    <w:rsid w:val="00F637BE"/>
    <w:rsid w:val="00F64022"/>
    <w:rsid w:val="00F644B9"/>
    <w:rsid w:val="00F70ACB"/>
    <w:rsid w:val="00F70D94"/>
    <w:rsid w:val="00F715FF"/>
    <w:rsid w:val="00F73536"/>
    <w:rsid w:val="00F74EC4"/>
    <w:rsid w:val="00F763B5"/>
    <w:rsid w:val="00F8592B"/>
    <w:rsid w:val="00F85D36"/>
    <w:rsid w:val="00F87035"/>
    <w:rsid w:val="00F87C2F"/>
    <w:rsid w:val="00F91089"/>
    <w:rsid w:val="00F91ED2"/>
    <w:rsid w:val="00F92826"/>
    <w:rsid w:val="00F92D10"/>
    <w:rsid w:val="00F938D5"/>
    <w:rsid w:val="00F95D69"/>
    <w:rsid w:val="00F96445"/>
    <w:rsid w:val="00F964B9"/>
    <w:rsid w:val="00F97D4E"/>
    <w:rsid w:val="00FA202B"/>
    <w:rsid w:val="00FA2DC3"/>
    <w:rsid w:val="00FA38DF"/>
    <w:rsid w:val="00FA3C70"/>
    <w:rsid w:val="00FA529F"/>
    <w:rsid w:val="00FA621E"/>
    <w:rsid w:val="00FB3153"/>
    <w:rsid w:val="00FB366A"/>
    <w:rsid w:val="00FB3CEF"/>
    <w:rsid w:val="00FB482A"/>
    <w:rsid w:val="00FB5C60"/>
    <w:rsid w:val="00FB5F94"/>
    <w:rsid w:val="00FC0558"/>
    <w:rsid w:val="00FC4934"/>
    <w:rsid w:val="00FC5A0F"/>
    <w:rsid w:val="00FC630A"/>
    <w:rsid w:val="00FC634F"/>
    <w:rsid w:val="00FC6D71"/>
    <w:rsid w:val="00FC754C"/>
    <w:rsid w:val="00FC7AD0"/>
    <w:rsid w:val="00FD0A22"/>
    <w:rsid w:val="00FD3457"/>
    <w:rsid w:val="00FD5608"/>
    <w:rsid w:val="00FD573D"/>
    <w:rsid w:val="00FD621F"/>
    <w:rsid w:val="00FD625B"/>
    <w:rsid w:val="00FD6CFB"/>
    <w:rsid w:val="00FD6FF0"/>
    <w:rsid w:val="00FE17D1"/>
    <w:rsid w:val="00FE2C5F"/>
    <w:rsid w:val="00FE31A8"/>
    <w:rsid w:val="00FE38CE"/>
    <w:rsid w:val="00FE3AA6"/>
    <w:rsid w:val="00FE440A"/>
    <w:rsid w:val="00FE49A4"/>
    <w:rsid w:val="00FE53A6"/>
    <w:rsid w:val="00FE7FE3"/>
    <w:rsid w:val="00FF1A2C"/>
    <w:rsid w:val="00FF22A2"/>
    <w:rsid w:val="00FF23A7"/>
    <w:rsid w:val="00FF3374"/>
    <w:rsid w:val="00FF3517"/>
    <w:rsid w:val="00FF3B85"/>
    <w:rsid w:val="00FF430E"/>
    <w:rsid w:val="00FF4528"/>
    <w:rsid w:val="00FF505A"/>
    <w:rsid w:val="00FF61C0"/>
    <w:rsid w:val="065B3392"/>
    <w:rsid w:val="07943A30"/>
    <w:rsid w:val="09FA0C31"/>
    <w:rsid w:val="0B4B7E79"/>
    <w:rsid w:val="0C1372CE"/>
    <w:rsid w:val="0CF96AF5"/>
    <w:rsid w:val="10E123A2"/>
    <w:rsid w:val="11F7709D"/>
    <w:rsid w:val="13126D54"/>
    <w:rsid w:val="145171F5"/>
    <w:rsid w:val="14B46F26"/>
    <w:rsid w:val="15823A0B"/>
    <w:rsid w:val="1BB21C82"/>
    <w:rsid w:val="21A23F6A"/>
    <w:rsid w:val="294361DC"/>
    <w:rsid w:val="2B7F799F"/>
    <w:rsid w:val="2E6A79C0"/>
    <w:rsid w:val="30FD56B8"/>
    <w:rsid w:val="30FF6E8C"/>
    <w:rsid w:val="37C4498C"/>
    <w:rsid w:val="37CD2134"/>
    <w:rsid w:val="3CBA7FFA"/>
    <w:rsid w:val="47CA3978"/>
    <w:rsid w:val="49EE1F38"/>
    <w:rsid w:val="4E74750C"/>
    <w:rsid w:val="4FCE5F50"/>
    <w:rsid w:val="502D3EF3"/>
    <w:rsid w:val="51446C16"/>
    <w:rsid w:val="526270EE"/>
    <w:rsid w:val="529464DC"/>
    <w:rsid w:val="55C220B3"/>
    <w:rsid w:val="5D000456"/>
    <w:rsid w:val="64845985"/>
    <w:rsid w:val="65F66C57"/>
    <w:rsid w:val="69546EAD"/>
    <w:rsid w:val="700718B9"/>
    <w:rsid w:val="72B172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C9AA586"/>
  <w15:docId w15:val="{B31F1353-B45A-6F40-A838-DD9E957D3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qFormat/>
    <w:rPr>
      <w:color w:val="605E5C"/>
      <w:shd w:val="clear" w:color="auto" w:fill="E1DFDD"/>
    </w:rPr>
  </w:style>
  <w:style w:type="paragraph" w:customStyle="1" w:styleId="21">
    <w:name w:val="修订2"/>
    <w:uiPriority w:val="99"/>
    <w:qFormat/>
    <w:rPr>
      <w:rFonts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qFormat/>
    <w:rPr>
      <w:rFonts w:ascii="Times New Roman" w:eastAsia="宋体" w:hAnsi="Times New Roman" w:cs="宋体"/>
      <w:kern w:val="2"/>
      <w:sz w:val="18"/>
      <w:szCs w:val="18"/>
    </w:rPr>
  </w:style>
  <w:style w:type="character" w:customStyle="1" w:styleId="a6">
    <w:name w:val="页脚 字符"/>
    <w:basedOn w:val="a0"/>
    <w:link w:val="a5"/>
    <w:uiPriority w:val="99"/>
    <w:qFormat/>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qFormat/>
    <w:rPr>
      <w:rFonts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customStyle="1" w:styleId="4">
    <w:name w:val="修订4"/>
    <w:hidden/>
    <w:uiPriority w:val="99"/>
    <w:semiHidden/>
    <w:qFormat/>
    <w:rPr>
      <w:rFonts w:cs="宋体"/>
      <w:kern w:val="2"/>
      <w:sz w:val="21"/>
      <w:szCs w:val="22"/>
    </w:rPr>
  </w:style>
  <w:style w:type="character" w:styleId="af4">
    <w:name w:val="Placeholder Text"/>
    <w:basedOn w:val="a0"/>
    <w:uiPriority w:val="99"/>
    <w:semiHidden/>
    <w:qFormat/>
    <w:rPr>
      <w:color w:val="808080"/>
    </w:rPr>
  </w:style>
  <w:style w:type="paragraph" w:customStyle="1" w:styleId="5">
    <w:name w:val="修订5"/>
    <w:hidden/>
    <w:uiPriority w:val="99"/>
    <w:semiHidden/>
    <w:qFormat/>
    <w:rPr>
      <w:rFonts w:cs="宋体"/>
      <w:kern w:val="2"/>
      <w:sz w:val="21"/>
      <w:szCs w:val="22"/>
    </w:rPr>
  </w:style>
  <w:style w:type="paragraph" w:customStyle="1" w:styleId="Revision1">
    <w:name w:val="Revision1"/>
    <w:hidden/>
    <w:uiPriority w:val="99"/>
    <w:semiHidden/>
    <w:qFormat/>
    <w:rPr>
      <w:rFonts w:cs="宋体"/>
      <w:kern w:val="2"/>
      <w:sz w:val="21"/>
      <w:szCs w:val="22"/>
    </w:rPr>
  </w:style>
  <w:style w:type="table" w:customStyle="1" w:styleId="14">
    <w:name w:val="网格型1"/>
    <w:basedOn w:val="a1"/>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vision2">
    <w:name w:val="Revision2"/>
    <w:hidden/>
    <w:uiPriority w:val="99"/>
    <w:semiHidden/>
    <w:qFormat/>
    <w:rPr>
      <w:rFonts w:cs="宋体"/>
      <w:kern w:val="2"/>
      <w:sz w:val="21"/>
      <w:szCs w:val="22"/>
    </w:rPr>
  </w:style>
  <w:style w:type="paragraph" w:customStyle="1" w:styleId="Revision3">
    <w:name w:val="Revision3"/>
    <w:hidden/>
    <w:uiPriority w:val="99"/>
    <w:semiHidden/>
    <w:qFormat/>
    <w:rPr>
      <w:rFonts w:cs="宋体"/>
      <w:kern w:val="2"/>
      <w:sz w:val="21"/>
      <w:szCs w:val="22"/>
    </w:rPr>
  </w:style>
  <w:style w:type="paragraph" w:customStyle="1" w:styleId="6">
    <w:name w:val="修订6"/>
    <w:hidden/>
    <w:uiPriority w:val="99"/>
    <w:semiHidden/>
    <w:rPr>
      <w:rFonts w:cs="宋体"/>
      <w:kern w:val="2"/>
      <w:sz w:val="21"/>
      <w:szCs w:val="22"/>
    </w:rPr>
  </w:style>
  <w:style w:type="paragraph" w:customStyle="1" w:styleId="Revision4">
    <w:name w:val="Revision4"/>
    <w:hidden/>
    <w:uiPriority w:val="99"/>
    <w:semiHidden/>
    <w:rPr>
      <w:rFonts w:cs="宋体"/>
      <w:kern w:val="2"/>
      <w:sz w:val="21"/>
      <w:szCs w:val="22"/>
    </w:rPr>
  </w:style>
  <w:style w:type="paragraph" w:styleId="af5">
    <w:name w:val="Revision"/>
    <w:hidden/>
    <w:uiPriority w:val="99"/>
    <w:semiHidden/>
    <w:rsid w:val="008C54B0"/>
    <w:rPr>
      <w:rFonts w:cs="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footer" Target="footer1.xml"/><Relationship Id="rId21" Type="http://schemas.openxmlformats.org/officeDocument/2006/relationships/customXml" Target="../customXml/item21.xml"/><Relationship Id="rId34" Type="http://schemas.openxmlformats.org/officeDocument/2006/relationships/image" Target="media/image1.png"/><Relationship Id="rId42" Type="http://schemas.openxmlformats.org/officeDocument/2006/relationships/image" Target="media/image6.png"/><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footnotes" Target="footnotes.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3.svg"/><Relationship Id="rId40" Type="http://schemas.openxmlformats.org/officeDocument/2006/relationships/footer" Target="footer2.xml"/><Relationship Id="rId45" Type="http://schemas.microsoft.com/office/2011/relationships/people" Target="people.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2.png"/><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microsoft.com/office/2018/08/relationships/commentsExtensible" Target="commentsExtensible.xml"/><Relationship Id="rId43" Type="http://schemas.openxmlformats.org/officeDocument/2006/relationships/hyperlink" Target="https://doi.org/10.1038/s41562-022-01371-1" TargetMode="Externa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4.jpg"/><Relationship Id="rId46" Type="http://schemas.openxmlformats.org/officeDocument/2006/relationships/theme" Target="theme/theme1.xml"/><Relationship Id="rId20" Type="http://schemas.openxmlformats.org/officeDocument/2006/relationships/customXml" Target="../customXml/item20.xml"/><Relationship Id="rId4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b:Sources xmlns:b="http://schemas.openxmlformats.org/officeDocument/2006/bibliography" xmlns="http://schemas.openxmlformats.org/officeDocument/2006/bibliography" SelectedStyle="/APASixthEditionOfficeOnline.xsl" StyleName="APA" Version="6"/>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10.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11.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2.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13.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14.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15.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6.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7.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18.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19.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2.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20.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21.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22.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23.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24.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3.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4.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5.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6.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7.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8.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9.xml><?xml version="1.0" encoding="utf-8"?>
<ds:datastoreItem xmlns:ds="http://schemas.openxmlformats.org/officeDocument/2006/customXml" ds:itemID="{54F42E85-7451-46F6-A778-08FAB100E438}">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17</Pages>
  <Words>3960</Words>
  <Characters>22577</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shuting</dc:creator>
  <cp:lastModifiedBy>sun shuting</cp:lastModifiedBy>
  <cp:revision>7</cp:revision>
  <dcterms:created xsi:type="dcterms:W3CDTF">2022-11-08T14:04:00Z</dcterms:created>
  <dcterms:modified xsi:type="dcterms:W3CDTF">2022-11-12T17:39:00Z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2052-11.1.0.12598</vt:lpwstr>
  </property>
  <property fmtid="{D5CDD505-2E9C-101B-9397-08002B2CF9AE}" pid="4" name="ICV">
    <vt:lpwstr>E95D0DB75D9A4FBB9DB0FF0E743022F7</vt:lpwstr>
  </property>
  <property fmtid="{D5CDD505-2E9C-101B-9397-08002B2CF9AE}" pid="5" name="ZOTERO_PREF_2">
    <vt:lpwstr>/&gt;&lt;/prefs&gt;&lt;/data&gt;</vt:lpwstr>
  </property>
</Properties>
</file>