
<file path=[Content_Types].xml><?xml version="1.0" encoding="utf-8"?>
<Types xmlns="http://schemas.openxmlformats.org/package/2006/content-types">
  <Default Extension="png" ContentType="image/png"/>
  <Default Extension="rels" ContentType="application/vnd.openxmlformats-package.relationships+xml"/>
  <Default Extension="tif" ContentType="image/tiff"/>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customXml/itemProps7.xml" ContentType="application/vnd.openxmlformats-officedocument.customXmlProperties+xml"/>
  <Override PartName="/customXml/itemProps8.xml" ContentType="application/vnd.openxmlformats-officedocument.customXmlProperties+xml"/>
  <Override PartName="/customXml/itemProps9.xml" ContentType="application/vnd.openxmlformats-officedocument.customXmlProperties+xml"/>
  <Override PartName="/customXml/itemProps10.xml" ContentType="application/vnd.openxmlformats-officedocument.customXmlProperties+xml"/>
  <Override PartName="/customXml/itemProps11.xml" ContentType="application/vnd.openxmlformats-officedocument.customXmlProperties+xml"/>
  <Override PartName="/customXml/itemProps12.xml" ContentType="application/vnd.openxmlformats-officedocument.customXmlProperties+xml"/>
  <Override PartName="/customXml/itemProps13.xml" ContentType="application/vnd.openxmlformats-officedocument.customXmlProperties+xml"/>
  <Override PartName="/customXml/itemProps14.xml" ContentType="application/vnd.openxmlformats-officedocument.customXmlProperties+xml"/>
  <Override PartName="/customXml/itemProps15.xml" ContentType="application/vnd.openxmlformats-officedocument.customXmlProperties+xml"/>
  <Override PartName="/customXml/itemProps16.xml" ContentType="application/vnd.openxmlformats-officedocument.customXmlProperties+xml"/>
  <Override PartName="/customXml/itemProps17.xml" ContentType="application/vnd.openxmlformats-officedocument.customXmlProperties+xml"/>
  <Override PartName="/customXml/itemProps18.xml" ContentType="application/vnd.openxmlformats-officedocument.customXmlProperties+xml"/>
  <Override PartName="/customXml/itemProps19.xml" ContentType="application/vnd.openxmlformats-officedocument.customXmlProperties+xml"/>
  <Override PartName="/customXml/itemProps20.xml" ContentType="application/vnd.openxmlformats-officedocument.customXmlProperties+xml"/>
  <Override PartName="/customXml/itemProps21.xml" ContentType="application/vnd.openxmlformats-officedocument.customXmlProperties+xml"/>
  <Override PartName="/customXml/itemProps22.xml" ContentType="application/vnd.openxmlformats-officedocument.customXmlProperties+xml"/>
  <Override PartName="/customXml/itemProps23.xml" ContentType="application/vnd.openxmlformats-officedocument.customXmlProperties+xml"/>
  <Override PartName="/customXml/itemProps24.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F33C22" w14:textId="7B5BC622" w:rsidR="008C1974" w:rsidRPr="00531589" w:rsidDel="00FE3AA6" w:rsidRDefault="008C3E39" w:rsidP="003057E7">
      <w:pPr>
        <w:jc w:val="center"/>
        <w:rPr>
          <w:del w:id="0" w:author="sun shuting" w:date="2022-09-23T11:40:00Z"/>
          <w:rFonts w:ascii="黑体" w:eastAsia="黑体" w:hAnsi="黑体"/>
          <w:sz w:val="32"/>
          <w:szCs w:val="32"/>
          <w:rPrChange w:id="1" w:author="sun shuting" w:date="2022-09-25T14:32:00Z">
            <w:rPr>
              <w:del w:id="2" w:author="sun shuting" w:date="2022-09-23T11:40:00Z"/>
            </w:rPr>
          </w:rPrChange>
        </w:rPr>
      </w:pPr>
      <w:bookmarkStart w:id="3" w:name="_Hlk109393453"/>
      <w:bookmarkStart w:id="4" w:name="_Hlk104630314"/>
      <w:ins w:id="5" w:author="sun shuting" w:date="2022-09-23T11:40:00Z">
        <w:r w:rsidRPr="005C24EC">
          <w:rPr>
            <w:rFonts w:ascii="黑体" w:eastAsia="黑体" w:hAnsi="黑体" w:hint="eastAsia"/>
            <w:sz w:val="32"/>
            <w:szCs w:val="32"/>
          </w:rPr>
          <w:t>“自我参照”的神经影像</w:t>
        </w:r>
      </w:ins>
      <w:ins w:id="6" w:author="sun shuting" w:date="2022-09-24T17:25:00Z">
        <w:r w:rsidR="00D351CA" w:rsidRPr="005C24EC">
          <w:rPr>
            <w:rFonts w:ascii="黑体" w:eastAsia="黑体" w:hAnsi="黑体" w:hint="eastAsia"/>
            <w:sz w:val="32"/>
            <w:szCs w:val="32"/>
          </w:rPr>
          <w:t>认知本体论</w:t>
        </w:r>
      </w:ins>
      <w:ins w:id="7" w:author="sun shuting" w:date="2022-09-23T11:40:00Z">
        <w:r w:rsidRPr="005C24EC">
          <w:rPr>
            <w:rFonts w:ascii="黑体" w:eastAsia="黑体" w:hAnsi="黑体" w:hint="eastAsia"/>
            <w:sz w:val="32"/>
            <w:szCs w:val="32"/>
          </w:rPr>
          <w:t>数据库</w:t>
        </w:r>
      </w:ins>
      <w:del w:id="8" w:author="sun shuting" w:date="2022-09-23T11:40:00Z">
        <w:r w:rsidR="00570D91" w:rsidRPr="005C24EC" w:rsidDel="008C3E39">
          <w:rPr>
            <w:rFonts w:ascii="黑体" w:eastAsia="黑体" w:hAnsi="黑体" w:hint="eastAsia"/>
            <w:sz w:val="32"/>
            <w:szCs w:val="32"/>
          </w:rPr>
          <w:delText>当谈“自我参照”时我们在谈什么：人类神经成像中“自我参照”元研究数据库的初步建构</w:delText>
        </w:r>
      </w:del>
    </w:p>
    <w:p w14:paraId="72D6244D" w14:textId="77777777" w:rsidR="00FE3AA6" w:rsidRPr="00F87035" w:rsidRDefault="00FE3AA6" w:rsidP="005C24EC">
      <w:pPr>
        <w:pStyle w:val="1"/>
        <w:rPr>
          <w:ins w:id="9" w:author="sun shuting" w:date="2022-09-24T16:16:00Z"/>
        </w:rPr>
      </w:pPr>
    </w:p>
    <w:p w14:paraId="1556A7F1" w14:textId="77777777" w:rsidR="008C1974" w:rsidRDefault="00570D91">
      <w:pPr>
        <w:jc w:val="center"/>
        <w:rPr>
          <w:rFonts w:eastAsia="华文楷体" w:cs="Times New Roman"/>
          <w:b/>
          <w:bCs/>
          <w:kern w:val="0"/>
          <w:sz w:val="24"/>
          <w:szCs w:val="24"/>
          <w:vertAlign w:val="superscript"/>
        </w:rPr>
      </w:pPr>
      <w:r>
        <w:rPr>
          <w:rFonts w:eastAsia="华文楷体" w:cs="Times New Roman" w:hint="eastAsia"/>
          <w:b/>
          <w:bCs/>
          <w:kern w:val="0"/>
          <w:sz w:val="24"/>
          <w:szCs w:val="24"/>
        </w:rPr>
        <w:t>孙淑婷</w:t>
      </w:r>
      <w:r>
        <w:rPr>
          <w:rFonts w:eastAsia="华文楷体" w:cs="Times New Roman"/>
          <w:b/>
          <w:bCs/>
          <w:kern w:val="0"/>
          <w:sz w:val="24"/>
          <w:szCs w:val="24"/>
          <w:vertAlign w:val="superscript"/>
        </w:rPr>
        <w:t>1</w:t>
      </w:r>
      <w:r>
        <w:rPr>
          <w:rFonts w:eastAsia="华文楷体" w:cs="Times New Roman"/>
          <w:b/>
          <w:bCs/>
          <w:kern w:val="0"/>
          <w:sz w:val="24"/>
          <w:szCs w:val="24"/>
        </w:rPr>
        <w:t>，</w:t>
      </w:r>
      <w:r>
        <w:rPr>
          <w:rFonts w:eastAsia="华文楷体" w:cs="Times New Roman" w:hint="eastAsia"/>
          <w:b/>
          <w:bCs/>
          <w:kern w:val="0"/>
          <w:sz w:val="24"/>
          <w:szCs w:val="24"/>
        </w:rPr>
        <w:t>王楠</w:t>
      </w:r>
      <w:r>
        <w:rPr>
          <w:rFonts w:eastAsia="华文楷体" w:cs="Times New Roman"/>
          <w:b/>
          <w:bCs/>
          <w:kern w:val="0"/>
          <w:sz w:val="24"/>
          <w:szCs w:val="24"/>
          <w:vertAlign w:val="superscript"/>
        </w:rPr>
        <w:t>2</w:t>
      </w:r>
      <w:r>
        <w:rPr>
          <w:rFonts w:eastAsia="华文楷体" w:cs="Times New Roman"/>
          <w:b/>
          <w:bCs/>
          <w:kern w:val="0"/>
          <w:sz w:val="24"/>
          <w:szCs w:val="24"/>
        </w:rPr>
        <w:t>，</w:t>
      </w:r>
      <w:r>
        <w:rPr>
          <w:rFonts w:eastAsia="华文楷体" w:cs="Times New Roman" w:hint="eastAsia"/>
          <w:b/>
          <w:bCs/>
          <w:kern w:val="0"/>
          <w:sz w:val="24"/>
          <w:szCs w:val="24"/>
        </w:rPr>
        <w:t>温佳慧</w:t>
      </w:r>
      <w:bookmarkEnd w:id="3"/>
      <w:r>
        <w:rPr>
          <w:rFonts w:eastAsia="华文楷体" w:cs="Times New Roman"/>
          <w:b/>
          <w:bCs/>
          <w:kern w:val="0"/>
          <w:sz w:val="24"/>
          <w:szCs w:val="24"/>
          <w:vertAlign w:val="superscript"/>
        </w:rPr>
        <w:t>1</w:t>
      </w:r>
      <w:r>
        <w:rPr>
          <w:rFonts w:eastAsia="华文楷体" w:cs="Times New Roman"/>
          <w:b/>
          <w:bCs/>
          <w:kern w:val="0"/>
          <w:sz w:val="24"/>
          <w:szCs w:val="24"/>
        </w:rPr>
        <w:t>，</w:t>
      </w:r>
      <w:r>
        <w:rPr>
          <w:rFonts w:eastAsia="华文楷体" w:cs="Times New Roman" w:hint="eastAsia"/>
          <w:b/>
          <w:bCs/>
          <w:kern w:val="0"/>
          <w:sz w:val="24"/>
          <w:szCs w:val="24"/>
        </w:rPr>
        <w:t>胡传鹏</w:t>
      </w:r>
      <w:r>
        <w:rPr>
          <w:rFonts w:eastAsia="华文楷体" w:cs="Times New Roman"/>
          <w:b/>
          <w:bCs/>
          <w:kern w:val="0"/>
          <w:sz w:val="24"/>
          <w:szCs w:val="24"/>
          <w:vertAlign w:val="superscript"/>
        </w:rPr>
        <w:t>1*</w:t>
      </w:r>
    </w:p>
    <w:p w14:paraId="387575E2" w14:textId="77777777" w:rsidR="008C1974" w:rsidRDefault="00570D91">
      <w:pPr>
        <w:rPr>
          <w:rFonts w:eastAsia="华文楷体" w:cs="Times New Roman"/>
          <w:kern w:val="0"/>
          <w:szCs w:val="21"/>
        </w:rPr>
      </w:pPr>
      <w:r>
        <w:rPr>
          <w:rFonts w:eastAsia="华文楷体" w:cs="Times New Roman"/>
          <w:kern w:val="0"/>
          <w:szCs w:val="21"/>
        </w:rPr>
        <w:t>1.</w:t>
      </w:r>
      <w:r>
        <w:rPr>
          <w:rFonts w:eastAsia="华文楷体" w:cs="Times New Roman"/>
          <w:kern w:val="0"/>
          <w:szCs w:val="21"/>
        </w:rPr>
        <w:tab/>
      </w:r>
      <w:r>
        <w:rPr>
          <w:rFonts w:eastAsia="华文楷体" w:cs="Times New Roman" w:hint="eastAsia"/>
          <w:kern w:val="0"/>
          <w:szCs w:val="21"/>
        </w:rPr>
        <w:t>南京师范大学心理学院</w:t>
      </w:r>
      <w:r>
        <w:rPr>
          <w:rFonts w:eastAsia="华文楷体" w:cs="Times New Roman"/>
          <w:kern w:val="0"/>
          <w:szCs w:val="21"/>
        </w:rPr>
        <w:t>，</w:t>
      </w:r>
      <w:r>
        <w:rPr>
          <w:rFonts w:eastAsia="华文楷体" w:cs="Times New Roman" w:hint="eastAsia"/>
          <w:kern w:val="0"/>
          <w:szCs w:val="21"/>
        </w:rPr>
        <w:t>南京</w:t>
      </w:r>
      <w:r>
        <w:rPr>
          <w:rFonts w:eastAsia="华文楷体" w:cs="Times New Roman" w:hint="eastAsia"/>
          <w:kern w:val="0"/>
          <w:szCs w:val="21"/>
        </w:rPr>
        <w:t xml:space="preserve">  2</w:t>
      </w:r>
      <w:r>
        <w:rPr>
          <w:rFonts w:eastAsia="华文楷体" w:cs="Times New Roman"/>
          <w:kern w:val="0"/>
          <w:szCs w:val="21"/>
        </w:rPr>
        <w:t>10024</w:t>
      </w:r>
    </w:p>
    <w:p w14:paraId="0D3834D3" w14:textId="77777777" w:rsidR="008C1974" w:rsidRDefault="00570D91">
      <w:pPr>
        <w:rPr>
          <w:rFonts w:eastAsia="华文楷体" w:cs="Times New Roman"/>
          <w:kern w:val="0"/>
          <w:szCs w:val="21"/>
        </w:rPr>
      </w:pPr>
      <w:r>
        <w:rPr>
          <w:rFonts w:eastAsia="华文楷体" w:cs="Times New Roman"/>
          <w:kern w:val="0"/>
          <w:szCs w:val="21"/>
        </w:rPr>
        <w:t>2.</w:t>
      </w:r>
      <w:r>
        <w:rPr>
          <w:rFonts w:eastAsia="华文楷体" w:cs="Times New Roman"/>
          <w:kern w:val="0"/>
          <w:szCs w:val="21"/>
        </w:rPr>
        <w:tab/>
      </w:r>
      <w:r>
        <w:rPr>
          <w:rFonts w:eastAsia="华文楷体" w:cs="Times New Roman" w:hint="eastAsia"/>
          <w:kern w:val="0"/>
          <w:szCs w:val="21"/>
        </w:rPr>
        <w:t>南京师范大学外国语学院，南京</w:t>
      </w:r>
      <w:r>
        <w:rPr>
          <w:rFonts w:eastAsia="华文楷体" w:cs="Times New Roman" w:hint="eastAsia"/>
          <w:kern w:val="0"/>
          <w:szCs w:val="21"/>
        </w:rPr>
        <w:t xml:space="preserve">  </w:t>
      </w:r>
      <w:r>
        <w:rPr>
          <w:rFonts w:eastAsia="华文楷体" w:cs="Times New Roman"/>
          <w:kern w:val="0"/>
          <w:szCs w:val="21"/>
        </w:rPr>
        <w:t xml:space="preserve"> 210024</w:t>
      </w:r>
    </w:p>
    <w:p w14:paraId="404F2E56" w14:textId="77777777" w:rsidR="008C1974" w:rsidRDefault="00570D91">
      <w:pPr>
        <w:rPr>
          <w:rFonts w:eastAsia="华文楷体" w:cs="Times New Roman"/>
          <w:kern w:val="0"/>
          <w:szCs w:val="21"/>
        </w:rPr>
      </w:pPr>
      <w:r>
        <w:rPr>
          <w:rFonts w:eastAsia="华文楷体" w:cs="Times New Roman"/>
          <w:kern w:val="0"/>
          <w:szCs w:val="21"/>
        </w:rPr>
        <w:t xml:space="preserve">* </w:t>
      </w:r>
      <w:r>
        <w:rPr>
          <w:rFonts w:eastAsia="华文楷体" w:cs="Times New Roman" w:hint="eastAsia"/>
          <w:kern w:val="0"/>
          <w:szCs w:val="21"/>
        </w:rPr>
        <w:t>论文通信作者：胡传鹏</w:t>
      </w:r>
      <w:r>
        <w:rPr>
          <w:rFonts w:eastAsia="华文楷体" w:cs="Times New Roman"/>
          <w:kern w:val="0"/>
          <w:szCs w:val="21"/>
        </w:rPr>
        <w:t>（</w:t>
      </w:r>
      <w:bookmarkStart w:id="10" w:name="_Hlk105625387"/>
      <w:r>
        <w:rPr>
          <w:rFonts w:eastAsia="华文楷体" w:cs="Times New Roman" w:hint="eastAsia"/>
          <w:kern w:val="0"/>
          <w:szCs w:val="21"/>
        </w:rPr>
        <w:t>hu</w:t>
      </w:r>
      <w:r>
        <w:rPr>
          <w:rFonts w:eastAsia="华文楷体" w:cs="Times New Roman"/>
          <w:kern w:val="0"/>
          <w:szCs w:val="21"/>
        </w:rPr>
        <w:t>.chuan-peng@nnu.edu.cn</w:t>
      </w:r>
      <w:r>
        <w:rPr>
          <w:rFonts w:eastAsia="华文楷体" w:cs="Times New Roman"/>
          <w:kern w:val="0"/>
          <w:szCs w:val="21"/>
        </w:rPr>
        <w:t>）</w:t>
      </w:r>
      <w:bookmarkEnd w:id="10"/>
    </w:p>
    <w:p w14:paraId="38B16F1C" w14:textId="0A1913EE" w:rsidR="008C1974" w:rsidRDefault="00570D91">
      <w:pPr>
        <w:rPr>
          <w:rFonts w:eastAsia="华文楷体" w:cs="Times New Roman"/>
          <w:szCs w:val="21"/>
        </w:rPr>
      </w:pPr>
      <w:r>
        <w:rPr>
          <w:rFonts w:cs="Times New Roman"/>
          <w:b/>
          <w:szCs w:val="21"/>
        </w:rPr>
        <w:t>摘要：</w:t>
      </w:r>
      <w:bookmarkStart w:id="11" w:name="_Hlk105355911"/>
      <w:bookmarkStart w:id="12" w:name="_Hlk114837293"/>
      <w:commentRangeStart w:id="13"/>
      <w:r>
        <w:rPr>
          <w:rFonts w:eastAsia="华文楷体" w:cs="Times New Roman" w:hint="eastAsia"/>
          <w:szCs w:val="21"/>
        </w:rPr>
        <w:t>自我参照（</w:t>
      </w:r>
      <w:r>
        <w:rPr>
          <w:rFonts w:eastAsia="华文楷体" w:cs="Times New Roman" w:hint="eastAsia"/>
          <w:szCs w:val="21"/>
        </w:rPr>
        <w:t>self</w:t>
      </w:r>
      <w:r>
        <w:rPr>
          <w:rFonts w:eastAsia="华文楷体" w:cs="Times New Roman"/>
          <w:szCs w:val="21"/>
        </w:rPr>
        <w:t>-</w:t>
      </w:r>
      <w:r>
        <w:rPr>
          <w:rFonts w:eastAsia="华文楷体" w:cs="Times New Roman" w:hint="eastAsia"/>
          <w:szCs w:val="21"/>
        </w:rPr>
        <w:t>reference</w:t>
      </w:r>
      <w:r>
        <w:rPr>
          <w:rFonts w:eastAsia="华文楷体" w:cs="Times New Roman" w:hint="eastAsia"/>
          <w:szCs w:val="21"/>
        </w:rPr>
        <w:t>，或自我参照加工）</w:t>
      </w:r>
      <w:del w:id="14" w:author="sun shuting" w:date="2022-09-24T17:29:00Z">
        <w:r w:rsidDel="00FF4528">
          <w:rPr>
            <w:rFonts w:eastAsia="华文楷体" w:cs="Times New Roman" w:hint="eastAsia"/>
            <w:szCs w:val="21"/>
          </w:rPr>
          <w:delText>是认知心理学与认知神经科学中的重要概念，通常</w:delText>
        </w:r>
      </w:del>
      <w:r>
        <w:rPr>
          <w:rFonts w:eastAsia="华文楷体" w:cs="Times New Roman" w:hint="eastAsia"/>
          <w:szCs w:val="21"/>
        </w:rPr>
        <w:t>指</w:t>
      </w:r>
      <w:del w:id="15" w:author="sun shuting" w:date="2022-09-23T19:46:00Z">
        <w:r w:rsidDel="00744C5A">
          <w:rPr>
            <w:rFonts w:eastAsia="华文楷体" w:cs="Times New Roman" w:hint="eastAsia"/>
            <w:szCs w:val="21"/>
          </w:rPr>
          <w:delText>的是</w:delText>
        </w:r>
      </w:del>
      <w:r>
        <w:rPr>
          <w:rFonts w:eastAsia="华文楷体" w:cs="Times New Roman" w:hint="eastAsia"/>
          <w:szCs w:val="21"/>
        </w:rPr>
        <w:t>人们处理与自己相关的信息时的认知过程</w:t>
      </w:r>
      <w:del w:id="16" w:author="sun shuting" w:date="2022-09-24T17:29:00Z">
        <w:r w:rsidDel="00FF4528">
          <w:rPr>
            <w:rFonts w:eastAsia="华文楷体" w:cs="Times New Roman" w:hint="eastAsia"/>
            <w:szCs w:val="21"/>
          </w:rPr>
          <w:delText>。</w:delText>
        </w:r>
      </w:del>
      <w:ins w:id="17" w:author="sun shuting" w:date="2022-09-24T17:31:00Z">
        <w:r w:rsidR="008C4088">
          <w:rPr>
            <w:rFonts w:eastAsia="华文楷体" w:cs="Times New Roman" w:hint="eastAsia"/>
            <w:szCs w:val="21"/>
          </w:rPr>
          <w:t>。</w:t>
        </w:r>
      </w:ins>
      <w:ins w:id="18" w:author="sun shuting" w:date="2022-09-24T17:30:00Z">
        <w:r w:rsidR="008C4088">
          <w:rPr>
            <w:rFonts w:eastAsia="华文楷体" w:cs="Times New Roman" w:hint="eastAsia"/>
            <w:szCs w:val="21"/>
          </w:rPr>
          <w:t>自我参照</w:t>
        </w:r>
      </w:ins>
      <w:ins w:id="19" w:author="sun shuting" w:date="2022-09-24T17:31:00Z">
        <w:r w:rsidR="008C4088">
          <w:rPr>
            <w:rFonts w:eastAsia="华文楷体" w:cs="Times New Roman" w:hint="eastAsia"/>
            <w:szCs w:val="21"/>
          </w:rPr>
          <w:t>的异常</w:t>
        </w:r>
      </w:ins>
      <w:ins w:id="20" w:author="sun shuting" w:date="2022-09-23T11:35:00Z">
        <w:r w:rsidR="008C3E39">
          <w:rPr>
            <w:rFonts w:eastAsia="华文楷体" w:cs="Times New Roman" w:hint="eastAsia"/>
            <w:szCs w:val="21"/>
          </w:rPr>
          <w:t>可能是跨疾病诊断的</w:t>
        </w:r>
      </w:ins>
      <w:ins w:id="21" w:author="sun shuting" w:date="2022-09-24T17:31:00Z">
        <w:r w:rsidR="0016106A">
          <w:rPr>
            <w:rFonts w:eastAsia="华文楷体" w:cs="Times New Roman" w:hint="eastAsia"/>
            <w:szCs w:val="21"/>
          </w:rPr>
          <w:t>症状</w:t>
        </w:r>
      </w:ins>
      <w:ins w:id="22" w:author="sun shuting" w:date="2022-09-23T11:35:00Z">
        <w:r w:rsidR="008C3E39">
          <w:rPr>
            <w:rFonts w:eastAsia="华文楷体" w:cs="Times New Roman" w:hint="eastAsia"/>
            <w:szCs w:val="21"/>
          </w:rPr>
          <w:t>。</w:t>
        </w:r>
      </w:ins>
      <w:del w:id="23" w:author="sun shuting" w:date="2022-09-22T11:19:00Z">
        <w:r w:rsidDel="00570D91">
          <w:rPr>
            <w:rFonts w:eastAsia="华文楷体" w:cs="Times New Roman" w:hint="eastAsia"/>
            <w:szCs w:val="21"/>
          </w:rPr>
          <w:delText>大量功能磁共振成像实验使用自我参照加工任务，即让被试判断呈现的刺激是否与自己相关，这些研究的结果发现，腹内侧前额叶、后扣带回等大脑皮质中线结构在自我参照条件下表现出更强的激活。由于自我参照加工激活脑网络的特殊性，</w:delText>
        </w:r>
      </w:del>
      <w:del w:id="24" w:author="sun shuting" w:date="2022-09-23T11:35:00Z">
        <w:r w:rsidDel="008C3E39">
          <w:rPr>
            <w:rFonts w:eastAsia="华文楷体" w:cs="Times New Roman" w:hint="eastAsia"/>
            <w:szCs w:val="21"/>
          </w:rPr>
          <w:delText>自我参照加工</w:delText>
        </w:r>
      </w:del>
      <w:del w:id="25" w:author="sun shuting" w:date="2022-09-23T12:17:00Z">
        <w:r w:rsidDel="008C3E39">
          <w:rPr>
            <w:rFonts w:eastAsia="华文楷体" w:cs="Times New Roman" w:hint="eastAsia"/>
            <w:szCs w:val="21"/>
          </w:rPr>
          <w:delText>被广泛用于解释其他的认知神经科学问题。</w:delText>
        </w:r>
      </w:del>
      <w:del w:id="26" w:author="sun shuting" w:date="2022-09-22T11:19:00Z">
        <w:r w:rsidDel="00570D91">
          <w:rPr>
            <w:rFonts w:eastAsia="华文楷体" w:cs="Times New Roman" w:hint="eastAsia"/>
            <w:szCs w:val="21"/>
          </w:rPr>
          <w:delText>例如，研究者认为自我参照加工是人脑默认网络的核心功能之一，自我参照加工的脑网络可能是跨疾病诊断的神经成像标记物，自我参照加工是主观价值或者情绪产生的核心过程之一</w:delText>
        </w:r>
      </w:del>
      <w:del w:id="27" w:author="sun shuting" w:date="2022-09-23T12:31:00Z">
        <w:r w:rsidDel="008C3E39">
          <w:rPr>
            <w:rFonts w:eastAsia="华文楷体" w:cs="Times New Roman" w:hint="eastAsia"/>
            <w:szCs w:val="21"/>
          </w:rPr>
          <w:delText>。</w:delText>
        </w:r>
      </w:del>
      <w:r>
        <w:rPr>
          <w:rFonts w:eastAsia="华文楷体" w:cs="Times New Roman" w:hint="eastAsia"/>
          <w:szCs w:val="21"/>
        </w:rPr>
        <w:t>但是，</w:t>
      </w:r>
      <w:del w:id="28" w:author="sun shuting" w:date="2022-09-23T11:37:00Z">
        <w:r w:rsidDel="008C3E39">
          <w:rPr>
            <w:rFonts w:eastAsia="华文楷体" w:cs="Times New Roman" w:hint="eastAsia"/>
            <w:szCs w:val="21"/>
          </w:rPr>
          <w:delText>自我参照加工到底指的是何种任务下的何种认知过程？</w:delText>
        </w:r>
      </w:del>
      <w:del w:id="29" w:author="sun shuting" w:date="2022-09-23T12:15:00Z">
        <w:r w:rsidDel="008C3E39">
          <w:rPr>
            <w:rFonts w:eastAsia="华文楷体" w:cs="Times New Roman" w:hint="eastAsia"/>
            <w:szCs w:val="21"/>
          </w:rPr>
          <w:delText>对</w:delText>
        </w:r>
      </w:del>
      <w:del w:id="30" w:author="sun shuting" w:date="2022-09-23T12:06:00Z">
        <w:r w:rsidDel="008C3E39">
          <w:rPr>
            <w:rFonts w:eastAsia="华文楷体" w:cs="Times New Roman" w:hint="eastAsia"/>
            <w:szCs w:val="21"/>
          </w:rPr>
          <w:delText>自我参照加工的不同操作化定义是否对应不同的认知过程以及不同的大脑网络？</w:delText>
        </w:r>
      </w:del>
      <w:ins w:id="31" w:author="sun shuting" w:date="2022-09-23T11:38:00Z">
        <w:r w:rsidR="008C3E39">
          <w:rPr>
            <w:rFonts w:eastAsia="华文楷体" w:cs="Times New Roman" w:hint="eastAsia"/>
            <w:szCs w:val="21"/>
          </w:rPr>
          <w:t>当前较少有研究深入地剖析</w:t>
        </w:r>
      </w:ins>
      <w:del w:id="32" w:author="sun shuting" w:date="2022-09-23T12:07:00Z">
        <w:r w:rsidDel="008C3E39">
          <w:rPr>
            <w:rFonts w:eastAsia="华文楷体" w:cs="Times New Roman" w:hint="eastAsia"/>
            <w:szCs w:val="21"/>
          </w:rPr>
          <w:delText>这些问题</w:delText>
        </w:r>
      </w:del>
      <w:ins w:id="33" w:author="pucca" w:date="2022-07-22T13:43:00Z">
        <w:del w:id="34" w:author="sun shuting" w:date="2022-09-23T12:07:00Z">
          <w:r w:rsidDel="008C3E39">
            <w:rPr>
              <w:rFonts w:eastAsia="华文楷体" w:cs="Times New Roman" w:hint="eastAsia"/>
              <w:szCs w:val="21"/>
            </w:rPr>
            <w:delText>涉及</w:delText>
          </w:r>
        </w:del>
      </w:ins>
      <w:del w:id="35" w:author="sun shuting" w:date="2022-09-23T12:07:00Z">
        <w:r w:rsidDel="008C3E39">
          <w:rPr>
            <w:rFonts w:eastAsia="华文楷体" w:cs="Times New Roman" w:hint="eastAsia"/>
            <w:szCs w:val="21"/>
          </w:rPr>
          <w:delText>涉及到</w:delText>
        </w:r>
      </w:del>
      <w:r>
        <w:rPr>
          <w:rFonts w:eastAsia="华文楷体" w:cs="Times New Roman" w:hint="eastAsia"/>
          <w:szCs w:val="21"/>
        </w:rPr>
        <w:t>自我参照</w:t>
      </w:r>
      <w:del w:id="36" w:author="sun shuting" w:date="2022-09-24T17:32:00Z">
        <w:r w:rsidDel="0016106A">
          <w:rPr>
            <w:rFonts w:eastAsia="华文楷体" w:cs="Times New Roman" w:hint="eastAsia"/>
            <w:szCs w:val="21"/>
          </w:rPr>
          <w:delText>加工</w:delText>
        </w:r>
      </w:del>
      <w:r>
        <w:rPr>
          <w:rFonts w:eastAsia="华文楷体" w:cs="Times New Roman" w:hint="eastAsia"/>
          <w:szCs w:val="21"/>
        </w:rPr>
        <w:t>的本体论承诺问题，即自我参照这一构念</w:t>
      </w:r>
      <w:ins w:id="37" w:author="sun shuting" w:date="2022-09-23T14:55:00Z">
        <w:r w:rsidR="00105D7B">
          <w:rPr>
            <w:rFonts w:eastAsia="华文楷体" w:cs="Times New Roman" w:hint="eastAsia"/>
            <w:szCs w:val="21"/>
          </w:rPr>
          <w:t>能否</w:t>
        </w:r>
      </w:ins>
      <w:del w:id="38" w:author="sun shuting" w:date="2022-09-23T14:55:00Z">
        <w:r w:rsidDel="00105D7B">
          <w:rPr>
            <w:rFonts w:eastAsia="华文楷体" w:cs="Times New Roman" w:hint="eastAsia"/>
            <w:szCs w:val="21"/>
          </w:rPr>
          <w:delText>是否能够</w:delText>
        </w:r>
      </w:del>
      <w:r>
        <w:rPr>
          <w:rFonts w:eastAsia="华文楷体" w:cs="Times New Roman" w:hint="eastAsia"/>
          <w:szCs w:val="21"/>
        </w:rPr>
        <w:t>表征研究者所希望其表征的心理实体。</w:t>
      </w:r>
      <w:del w:id="39" w:author="sun shuting" w:date="2022-09-23T11:38:00Z">
        <w:r w:rsidDel="008C3E39">
          <w:rPr>
            <w:rFonts w:eastAsia="华文楷体" w:cs="Times New Roman" w:hint="eastAsia"/>
            <w:szCs w:val="21"/>
          </w:rPr>
          <w:delText>当前较少有研究对此进行深入地剖析。</w:delText>
        </w:r>
        <w:commentRangeEnd w:id="13"/>
        <w:r w:rsidDel="008C3E39">
          <w:rPr>
            <w:rStyle w:val="af2"/>
          </w:rPr>
          <w:commentReference w:id="13"/>
        </w:r>
      </w:del>
      <w:ins w:id="40" w:author="sun shuting" w:date="2022-09-23T12:04:00Z">
        <w:r w:rsidR="008C3E39">
          <w:rPr>
            <w:rFonts w:eastAsia="华文楷体" w:cs="Times New Roman" w:hint="eastAsia"/>
            <w:szCs w:val="21"/>
          </w:rPr>
          <w:t>本研究检索</w:t>
        </w:r>
      </w:ins>
      <w:ins w:id="41" w:author="sun shuting" w:date="2022-09-23T12:05:00Z">
        <w:r w:rsidR="008C3E39">
          <w:rPr>
            <w:rFonts w:eastAsia="华文楷体" w:cs="Times New Roman" w:hint="eastAsia"/>
            <w:szCs w:val="21"/>
          </w:rPr>
          <w:t>数据库以及参考先前有关领域的</w:t>
        </w:r>
      </w:ins>
      <w:ins w:id="42" w:author="sun shuting" w:date="2022-09-23T12:07:00Z">
        <w:r w:rsidR="008C3E39">
          <w:rPr>
            <w:rFonts w:eastAsia="华文楷体" w:cs="Times New Roman" w:hint="eastAsia"/>
            <w:szCs w:val="21"/>
          </w:rPr>
          <w:t>元分析</w:t>
        </w:r>
      </w:ins>
      <w:ins w:id="43" w:author="sun shuting" w:date="2022-09-23T12:10:00Z">
        <w:r w:rsidR="008C3E39">
          <w:rPr>
            <w:rFonts w:eastAsia="华文楷体" w:cs="Times New Roman" w:hint="eastAsia"/>
            <w:szCs w:val="21"/>
          </w:rPr>
          <w:t>，</w:t>
        </w:r>
      </w:ins>
      <w:ins w:id="44" w:author="sun shuting" w:date="2022-09-24T17:33:00Z">
        <w:r w:rsidR="00D37590">
          <w:rPr>
            <w:rFonts w:eastAsia="华文楷体" w:cs="Times New Roman" w:hint="eastAsia"/>
            <w:szCs w:val="21"/>
          </w:rPr>
          <w:t>纳入</w:t>
        </w:r>
      </w:ins>
      <w:ins w:id="45" w:author="sun shuting" w:date="2022-09-23T12:09:00Z">
        <w:r w:rsidR="008C3E39">
          <w:rPr>
            <w:rFonts w:eastAsia="华文楷体" w:cs="Times New Roman" w:hint="eastAsia"/>
            <w:szCs w:val="21"/>
          </w:rPr>
          <w:t>6</w:t>
        </w:r>
        <w:r w:rsidR="008C3E39">
          <w:rPr>
            <w:rFonts w:eastAsia="华文楷体" w:cs="Times New Roman"/>
            <w:szCs w:val="21"/>
          </w:rPr>
          <w:t>6</w:t>
        </w:r>
        <w:r w:rsidR="008C3E39">
          <w:rPr>
            <w:rFonts w:eastAsia="华文楷体" w:cs="Times New Roman" w:hint="eastAsia"/>
            <w:szCs w:val="21"/>
          </w:rPr>
          <w:t>篇采用神经成像技术的研究</w:t>
        </w:r>
      </w:ins>
      <w:ins w:id="46" w:author="sun shuting" w:date="2022-09-23T12:10:00Z">
        <w:r w:rsidR="008C3E39">
          <w:rPr>
            <w:rFonts w:eastAsia="华文楷体" w:cs="Times New Roman" w:hint="eastAsia"/>
            <w:szCs w:val="21"/>
          </w:rPr>
          <w:t>数据库</w:t>
        </w:r>
      </w:ins>
      <w:ins w:id="47" w:author="sun shuting" w:date="2022-09-23T12:13:00Z">
        <w:r w:rsidR="008C3E39">
          <w:rPr>
            <w:rFonts w:eastAsia="华文楷体" w:cs="Times New Roman" w:hint="eastAsia"/>
            <w:szCs w:val="21"/>
          </w:rPr>
          <w:t>，</w:t>
        </w:r>
      </w:ins>
      <w:del w:id="48" w:author="sun shuting" w:date="2022-09-23T12:13:00Z">
        <w:r w:rsidDel="008C3E39">
          <w:rPr>
            <w:rFonts w:eastAsia="华文楷体" w:cs="Times New Roman" w:hint="eastAsia"/>
            <w:szCs w:val="21"/>
          </w:rPr>
          <w:delText>本研究通过</w:delText>
        </w:r>
      </w:del>
      <w:ins w:id="49" w:author="sun shuting" w:date="2022-09-23T12:13:00Z">
        <w:r w:rsidR="008C3E39">
          <w:rPr>
            <w:rFonts w:eastAsia="华文楷体" w:cs="Times New Roman" w:hint="eastAsia"/>
            <w:szCs w:val="21"/>
          </w:rPr>
          <w:t>采用</w:t>
        </w:r>
      </w:ins>
      <w:r>
        <w:rPr>
          <w:rFonts w:eastAsia="华文楷体" w:cs="Times New Roman" w:hint="eastAsia"/>
          <w:szCs w:val="21"/>
        </w:rPr>
        <w:t>元分析方法对</w:t>
      </w:r>
      <w:del w:id="50" w:author="sun shuting" w:date="2022-09-23T12:13:00Z">
        <w:r w:rsidDel="008C3E39">
          <w:rPr>
            <w:rFonts w:eastAsia="华文楷体" w:cs="Times New Roman" w:hint="eastAsia"/>
            <w:szCs w:val="21"/>
          </w:rPr>
          <w:delText>神经成像</w:delText>
        </w:r>
      </w:del>
      <w:r>
        <w:rPr>
          <w:rFonts w:eastAsia="华文楷体" w:cs="Times New Roman" w:hint="eastAsia"/>
          <w:szCs w:val="21"/>
        </w:rPr>
        <w:t>研究中自我参照的操作化定义进行梳理并分类，形成了</w:t>
      </w:r>
      <w:ins w:id="51" w:author="sun shuting" w:date="2022-09-23T11:40:00Z">
        <w:r w:rsidR="008C3E39" w:rsidRPr="008C3E39">
          <w:rPr>
            <w:rFonts w:eastAsia="华文楷体" w:cs="Times New Roman" w:hint="eastAsia"/>
            <w:szCs w:val="21"/>
          </w:rPr>
          <w:t>“自我参照的神经影像</w:t>
        </w:r>
      </w:ins>
      <w:ins w:id="52" w:author="sun shuting" w:date="2022-09-24T17:25:00Z">
        <w:r w:rsidR="00D351CA">
          <w:rPr>
            <w:rFonts w:eastAsia="华文楷体" w:cs="Times New Roman" w:hint="eastAsia"/>
            <w:szCs w:val="21"/>
          </w:rPr>
          <w:t>认知本体论</w:t>
        </w:r>
      </w:ins>
      <w:ins w:id="53" w:author="sun shuting" w:date="2022-09-23T11:40:00Z">
        <w:r w:rsidR="008C3E39" w:rsidRPr="008C3E39">
          <w:rPr>
            <w:rFonts w:eastAsia="华文楷体" w:cs="Times New Roman" w:hint="eastAsia"/>
            <w:szCs w:val="21"/>
          </w:rPr>
          <w:t>数据库</w:t>
        </w:r>
      </w:ins>
      <w:ins w:id="54" w:author="sun shuting" w:date="2022-09-23T14:55:00Z">
        <w:r w:rsidR="00105D7B" w:rsidRPr="008C3E39">
          <w:rPr>
            <w:rFonts w:eastAsia="华文楷体" w:cs="Times New Roman" w:hint="eastAsia"/>
            <w:szCs w:val="21"/>
          </w:rPr>
          <w:t>”</w:t>
        </w:r>
      </w:ins>
      <w:ins w:id="55" w:author="sun shuting" w:date="2022-09-23T12:28:00Z">
        <w:r w:rsidR="008C3E39">
          <w:rPr>
            <w:rFonts w:eastAsia="华文楷体" w:cs="Times New Roman" w:hint="eastAsia"/>
            <w:szCs w:val="21"/>
          </w:rPr>
          <w:t>。</w:t>
        </w:r>
        <w:r w:rsidR="008C3E39" w:rsidRPr="008C3E39">
          <w:rPr>
            <w:rFonts w:eastAsia="华文楷体" w:cs="Times New Roman" w:hint="eastAsia"/>
            <w:szCs w:val="21"/>
          </w:rPr>
          <w:t xml:space="preserve"> </w:t>
        </w:r>
        <w:r w:rsidR="008C3E39">
          <w:rPr>
            <w:rFonts w:eastAsia="华文楷体" w:cs="Times New Roman" w:hint="eastAsia"/>
            <w:szCs w:val="21"/>
          </w:rPr>
          <w:t>数据集采用</w:t>
        </w:r>
        <w:r w:rsidR="008C3E39" w:rsidRPr="008C3E39">
          <w:rPr>
            <w:rFonts w:eastAsia="华文楷体" w:cs="Times New Roman" w:hint="eastAsia"/>
            <w:szCs w:val="21"/>
          </w:rPr>
          <w:t>BrainMap</w:t>
        </w:r>
        <w:r w:rsidR="008C3E39" w:rsidRPr="008C3E39">
          <w:rPr>
            <w:rFonts w:eastAsia="华文楷体" w:cs="Times New Roman" w:hint="eastAsia"/>
            <w:szCs w:val="21"/>
          </w:rPr>
          <w:t>格式记录坐标点，利用</w:t>
        </w:r>
        <w:r w:rsidR="008C3E39" w:rsidRPr="008C3E39">
          <w:rPr>
            <w:rFonts w:eastAsia="华文楷体" w:cs="Times New Roman" w:hint="eastAsia"/>
            <w:szCs w:val="21"/>
          </w:rPr>
          <w:t>c</w:t>
        </w:r>
        <w:r w:rsidR="008C3E39" w:rsidRPr="008C3E39">
          <w:rPr>
            <w:rFonts w:eastAsia="华文楷体" w:cs="Times New Roman"/>
            <w:szCs w:val="21"/>
          </w:rPr>
          <w:t>sv</w:t>
        </w:r>
        <w:r w:rsidR="008C3E39" w:rsidRPr="008C3E39">
          <w:rPr>
            <w:rFonts w:eastAsia="华文楷体" w:cs="Times New Roman" w:hint="eastAsia"/>
            <w:szCs w:val="21"/>
          </w:rPr>
          <w:t>格式的文件提供相应研究的详细信息，研究者可采用</w:t>
        </w:r>
        <w:r w:rsidR="008C3E39" w:rsidRPr="008C3E39">
          <w:rPr>
            <w:rFonts w:eastAsia="华文楷体" w:cs="Times New Roman" w:hint="eastAsia"/>
            <w:szCs w:val="21"/>
          </w:rPr>
          <w:t>Ginger</w:t>
        </w:r>
        <w:r w:rsidR="008C3E39" w:rsidRPr="008C3E39">
          <w:rPr>
            <w:rFonts w:eastAsia="华文楷体" w:cs="Times New Roman"/>
            <w:szCs w:val="21"/>
          </w:rPr>
          <w:t xml:space="preserve"> ALE</w:t>
        </w:r>
        <w:r w:rsidR="008C3E39" w:rsidRPr="008C3E39">
          <w:rPr>
            <w:rFonts w:eastAsia="华文楷体" w:cs="Times New Roman" w:hint="eastAsia"/>
            <w:szCs w:val="21"/>
          </w:rPr>
          <w:t>，</w:t>
        </w:r>
        <w:r w:rsidR="008C3E39" w:rsidRPr="008C3E39">
          <w:rPr>
            <w:rFonts w:eastAsia="华文楷体" w:cs="Times New Roman" w:hint="eastAsia"/>
            <w:szCs w:val="21"/>
          </w:rPr>
          <w:t>Matlab</w:t>
        </w:r>
        <w:r w:rsidR="008C3E39" w:rsidRPr="008C3E39">
          <w:rPr>
            <w:rFonts w:eastAsia="华文楷体" w:cs="Times New Roman" w:hint="eastAsia"/>
            <w:szCs w:val="21"/>
          </w:rPr>
          <w:t>，</w:t>
        </w:r>
        <w:r w:rsidR="008C3E39" w:rsidRPr="008C3E39">
          <w:rPr>
            <w:rFonts w:eastAsia="华文楷体" w:cs="Times New Roman" w:hint="eastAsia"/>
            <w:szCs w:val="21"/>
          </w:rPr>
          <w:t>Python</w:t>
        </w:r>
        <w:r w:rsidR="008C3E39" w:rsidRPr="008C3E39">
          <w:rPr>
            <w:rFonts w:eastAsia="华文楷体" w:cs="Times New Roman" w:hint="eastAsia"/>
            <w:szCs w:val="21"/>
          </w:rPr>
          <w:t>等软件进行数据的读取与分析。</w:t>
        </w:r>
        <w:r w:rsidR="008C3E39" w:rsidDel="008C3E39">
          <w:rPr>
            <w:rFonts w:eastAsia="华文楷体" w:cs="Times New Roman" w:hint="eastAsia"/>
            <w:szCs w:val="21"/>
          </w:rPr>
          <w:t xml:space="preserve"> </w:t>
        </w:r>
      </w:ins>
      <w:ins w:id="56" w:author="sun shuting" w:date="2022-09-25T22:37:00Z">
        <w:r w:rsidR="00E1033A">
          <w:rPr>
            <w:rFonts w:eastAsia="华文楷体" w:cs="Times New Roman" w:hint="eastAsia"/>
            <w:szCs w:val="21"/>
          </w:rPr>
          <w:t>通过合并</w:t>
        </w:r>
      </w:ins>
      <w:ins w:id="57" w:author="sun shuting" w:date="2022-09-25T18:21:00Z">
        <w:r w:rsidR="00F1397F">
          <w:rPr>
            <w:rFonts w:eastAsia="华文楷体" w:cs="Times New Roman" w:hint="eastAsia"/>
            <w:szCs w:val="21"/>
          </w:rPr>
          <w:t>本数据库</w:t>
        </w:r>
      </w:ins>
      <w:ins w:id="58" w:author="sun shuting" w:date="2022-09-25T18:22:00Z">
        <w:r w:rsidR="00392E6B">
          <w:rPr>
            <w:rFonts w:eastAsia="华文楷体" w:cs="Times New Roman" w:hint="eastAsia"/>
            <w:szCs w:val="21"/>
          </w:rPr>
          <w:t>所有文献的</w:t>
        </w:r>
      </w:ins>
      <w:ins w:id="59" w:author="sun shuting" w:date="2022-09-25T18:23:00Z">
        <w:r w:rsidR="00392E6B">
          <w:rPr>
            <w:rFonts w:eastAsia="华文楷体" w:cs="Times New Roman" w:hint="eastAsia"/>
            <w:szCs w:val="21"/>
          </w:rPr>
          <w:t>数据后</w:t>
        </w:r>
        <w:r w:rsidR="00A41362">
          <w:rPr>
            <w:rFonts w:eastAsia="华文楷体" w:cs="Times New Roman" w:hint="eastAsia"/>
            <w:szCs w:val="21"/>
          </w:rPr>
          <w:t>进行元</w:t>
        </w:r>
        <w:r w:rsidR="00392E6B">
          <w:rPr>
            <w:rFonts w:eastAsia="华文楷体" w:cs="Times New Roman" w:hint="eastAsia"/>
            <w:szCs w:val="21"/>
          </w:rPr>
          <w:t>分析所得</w:t>
        </w:r>
        <w:r w:rsidR="00A41362">
          <w:rPr>
            <w:rFonts w:eastAsia="华文楷体" w:cs="Times New Roman" w:hint="eastAsia"/>
            <w:szCs w:val="21"/>
          </w:rPr>
          <w:t>的结果与</w:t>
        </w:r>
        <w:r w:rsidR="00A41362">
          <w:rPr>
            <w:rFonts w:eastAsia="华文楷体" w:cs="Times New Roman" w:hint="eastAsia"/>
            <w:szCs w:val="21"/>
          </w:rPr>
          <w:t>Neuro</w:t>
        </w:r>
        <w:r w:rsidR="00A41362">
          <w:rPr>
            <w:rFonts w:eastAsia="华文楷体" w:cs="Times New Roman"/>
            <w:szCs w:val="21"/>
          </w:rPr>
          <w:t>Q</w:t>
        </w:r>
        <w:r w:rsidR="00A41362">
          <w:rPr>
            <w:rFonts w:eastAsia="华文楷体" w:cs="Times New Roman" w:hint="eastAsia"/>
            <w:szCs w:val="21"/>
          </w:rPr>
          <w:t>uery</w:t>
        </w:r>
        <w:r w:rsidR="00A41362">
          <w:rPr>
            <w:rFonts w:eastAsia="华文楷体" w:cs="Times New Roman" w:hint="eastAsia"/>
            <w:szCs w:val="21"/>
          </w:rPr>
          <w:t>数据库的结果相接近</w:t>
        </w:r>
      </w:ins>
      <w:ins w:id="60" w:author="sun shuting" w:date="2022-09-25T18:22:00Z">
        <w:r w:rsidR="00392E6B">
          <w:rPr>
            <w:rFonts w:eastAsia="华文楷体" w:cs="Times New Roman" w:hint="eastAsia"/>
            <w:szCs w:val="21"/>
          </w:rPr>
          <w:t>。</w:t>
        </w:r>
      </w:ins>
      <w:del w:id="61" w:author="sun shuting" w:date="2022-09-23T11:40:00Z">
        <w:r w:rsidDel="008C3E39">
          <w:rPr>
            <w:rFonts w:eastAsia="华文楷体" w:cs="Times New Roman" w:hint="eastAsia"/>
            <w:szCs w:val="21"/>
          </w:rPr>
          <w:delText>“</w:delText>
        </w:r>
        <w:r w:rsidDel="008C3E39">
          <w:rPr>
            <w:rFonts w:eastAsia="华文楷体" w:cs="Times New Roman" w:hint="eastAsia"/>
            <w:iCs/>
            <w:szCs w:val="21"/>
          </w:rPr>
          <w:delText>元自我：自我参照加工神经成像研究的元研究数据库</w:delText>
        </w:r>
        <w:r w:rsidDel="008C3E39">
          <w:rPr>
            <w:rFonts w:eastAsia="华文楷体" w:cs="Times New Roman" w:hint="eastAsia"/>
            <w:szCs w:val="21"/>
          </w:rPr>
          <w:delText>”</w:delText>
        </w:r>
      </w:del>
      <w:del w:id="62" w:author="sun shuting" w:date="2022-09-23T11:43:00Z">
        <w:r w:rsidDel="008C3E39">
          <w:rPr>
            <w:rFonts w:eastAsia="华文楷体" w:cs="Times New Roman" w:hint="eastAsia"/>
            <w:szCs w:val="21"/>
          </w:rPr>
          <w:delText>，</w:delText>
        </w:r>
      </w:del>
      <w:ins w:id="63" w:author="sun shuting" w:date="2022-09-23T11:43:00Z">
        <w:r w:rsidR="008C3E39">
          <w:rPr>
            <w:rFonts w:eastAsia="华文楷体" w:cs="Times New Roman" w:hint="eastAsia"/>
            <w:szCs w:val="21"/>
          </w:rPr>
          <w:t>本数据库</w:t>
        </w:r>
      </w:ins>
      <w:r>
        <w:rPr>
          <w:rFonts w:eastAsia="华文楷体" w:cs="Times New Roman" w:hint="eastAsia"/>
          <w:szCs w:val="21"/>
        </w:rPr>
        <w:t>基于</w:t>
      </w:r>
      <w:ins w:id="64" w:author="sun shuting" w:date="2022-09-23T11:41:00Z">
        <w:r w:rsidR="008C3E39">
          <w:rPr>
            <w:rFonts w:eastAsia="华文楷体" w:cs="Times New Roman" w:hint="eastAsia"/>
            <w:szCs w:val="21"/>
          </w:rPr>
          <w:t>自我参照的</w:t>
        </w:r>
      </w:ins>
      <w:ins w:id="65" w:author="sun shuting" w:date="2022-09-25T18:22:00Z">
        <w:r w:rsidR="00392E6B">
          <w:rPr>
            <w:rFonts w:eastAsia="华文楷体" w:cs="Times New Roman" w:hint="eastAsia"/>
            <w:szCs w:val="21"/>
          </w:rPr>
          <w:t>控制条件</w:t>
        </w:r>
      </w:ins>
      <w:ins w:id="66" w:author="sun shuting" w:date="2022-09-23T11:41:00Z">
        <w:r w:rsidR="008C3E39">
          <w:rPr>
            <w:rFonts w:eastAsia="华文楷体" w:cs="Times New Roman" w:hint="eastAsia"/>
            <w:szCs w:val="21"/>
          </w:rPr>
          <w:t>的分类，进行</w:t>
        </w:r>
      </w:ins>
      <w:del w:id="67" w:author="sun shuting" w:date="2022-09-23T11:43:00Z">
        <w:r w:rsidDel="008C3E39">
          <w:rPr>
            <w:rFonts w:eastAsia="华文楷体" w:cs="Times New Roman" w:hint="eastAsia"/>
            <w:szCs w:val="21"/>
          </w:rPr>
          <w:delText>该数据库的</w:delText>
        </w:r>
      </w:del>
      <w:r>
        <w:rPr>
          <w:rFonts w:eastAsia="华文楷体" w:cs="Times New Roman" w:hint="eastAsia"/>
          <w:szCs w:val="21"/>
        </w:rPr>
        <w:t>元分析</w:t>
      </w:r>
      <w:del w:id="68" w:author="sun shuting" w:date="2022-09-23T11:43:00Z">
        <w:r w:rsidDel="008C3E39">
          <w:rPr>
            <w:rFonts w:eastAsia="华文楷体" w:cs="Times New Roman" w:hint="eastAsia"/>
            <w:szCs w:val="21"/>
          </w:rPr>
          <w:delText>可</w:delText>
        </w:r>
      </w:del>
      <w:r>
        <w:rPr>
          <w:rFonts w:eastAsia="华文楷体" w:cs="Times New Roman" w:hint="eastAsia"/>
          <w:szCs w:val="21"/>
        </w:rPr>
        <w:t>发现，自我参照的操作化定义的差异将带来</w:t>
      </w:r>
      <w:ins w:id="69" w:author="sun shuting" w:date="2022-09-23T11:44:00Z">
        <w:r w:rsidR="008C3E39">
          <w:rPr>
            <w:rFonts w:eastAsia="华文楷体" w:cs="Times New Roman" w:hint="eastAsia"/>
            <w:szCs w:val="21"/>
          </w:rPr>
          <w:t>其</w:t>
        </w:r>
      </w:ins>
      <w:del w:id="70" w:author="sun shuting" w:date="2022-09-23T11:44:00Z">
        <w:r w:rsidDel="008C3E39">
          <w:rPr>
            <w:rFonts w:eastAsia="华文楷体" w:cs="Times New Roman" w:hint="eastAsia"/>
            <w:szCs w:val="21"/>
          </w:rPr>
          <w:delText>自我参照加工</w:delText>
        </w:r>
      </w:del>
      <w:r>
        <w:rPr>
          <w:rFonts w:eastAsia="华文楷体" w:cs="Times New Roman" w:hint="eastAsia"/>
          <w:szCs w:val="21"/>
        </w:rPr>
        <w:t>所对应大脑网络上的区别。本数据库为理解人类自我参照加工的神经机制</w:t>
      </w:r>
      <w:ins w:id="71" w:author="sun shuting" w:date="2022-09-23T19:48:00Z">
        <w:r w:rsidR="00E17154" w:rsidDel="00E17154">
          <w:rPr>
            <w:rFonts w:eastAsia="华文楷体" w:cs="Times New Roman" w:hint="eastAsia"/>
            <w:szCs w:val="21"/>
          </w:rPr>
          <w:t xml:space="preserve"> </w:t>
        </w:r>
      </w:ins>
      <w:del w:id="72" w:author="sun shuting" w:date="2022-09-23T19:48:00Z">
        <w:r w:rsidDel="00E17154">
          <w:rPr>
            <w:rFonts w:eastAsia="华文楷体" w:cs="Times New Roman" w:hint="eastAsia"/>
            <w:szCs w:val="21"/>
          </w:rPr>
          <w:delText>打下基础，为后续研究中准确理解</w:delText>
        </w:r>
      </w:del>
      <w:ins w:id="73" w:author="sun shuting" w:date="2022-09-23T19:48:00Z">
        <w:r w:rsidR="004A4C51">
          <w:rPr>
            <w:rFonts w:eastAsia="华文楷体" w:cs="Times New Roman" w:hint="eastAsia"/>
            <w:szCs w:val="21"/>
          </w:rPr>
          <w:t>以及</w:t>
        </w:r>
      </w:ins>
      <w:r>
        <w:rPr>
          <w:rFonts w:eastAsia="华文楷体" w:cs="Times New Roman" w:hint="eastAsia"/>
          <w:szCs w:val="21"/>
        </w:rPr>
        <w:t>“自我参照”这一认知功能打下基础。同时，</w:t>
      </w:r>
      <w:ins w:id="74" w:author="sun shuting" w:date="2022-09-23T11:52:00Z">
        <w:r w:rsidR="008C3E39">
          <w:rPr>
            <w:rFonts w:eastAsia="华文楷体" w:cs="Times New Roman" w:hint="eastAsia"/>
            <w:szCs w:val="21"/>
          </w:rPr>
          <w:t>本数据库建</w:t>
        </w:r>
      </w:ins>
      <w:ins w:id="75" w:author="sun shuting" w:date="2022-09-23T11:46:00Z">
        <w:r w:rsidR="008C3E39">
          <w:rPr>
            <w:rFonts w:eastAsia="华文楷体" w:cs="Times New Roman" w:hint="eastAsia"/>
            <w:szCs w:val="21"/>
          </w:rPr>
          <w:t>立</w:t>
        </w:r>
      </w:ins>
      <w:ins w:id="76" w:author="sun shuting" w:date="2022-09-23T11:49:00Z">
        <w:r w:rsidR="008C3E39">
          <w:rPr>
            <w:rFonts w:eastAsia="华文楷体" w:cs="Times New Roman" w:hint="eastAsia"/>
            <w:szCs w:val="21"/>
          </w:rPr>
          <w:t>规范且灵活</w:t>
        </w:r>
      </w:ins>
      <w:ins w:id="77" w:author="sun shuting" w:date="2022-09-23T11:48:00Z">
        <w:r w:rsidR="008C3E39">
          <w:rPr>
            <w:rFonts w:eastAsia="华文楷体" w:cs="Times New Roman" w:hint="eastAsia"/>
            <w:szCs w:val="21"/>
          </w:rPr>
          <w:t>的数据元素</w:t>
        </w:r>
      </w:ins>
      <w:ins w:id="78" w:author="sun shuting" w:date="2022-09-23T11:51:00Z">
        <w:r w:rsidR="008C3E39">
          <w:rPr>
            <w:rFonts w:eastAsia="华文楷体" w:cs="Times New Roman" w:hint="eastAsia"/>
            <w:szCs w:val="21"/>
          </w:rPr>
          <w:t>的组织</w:t>
        </w:r>
      </w:ins>
      <w:ins w:id="79" w:author="sun shuting" w:date="2022-09-23T11:49:00Z">
        <w:r w:rsidR="008C3E39">
          <w:rPr>
            <w:rFonts w:eastAsia="华文楷体" w:cs="Times New Roman" w:hint="eastAsia"/>
            <w:szCs w:val="21"/>
          </w:rPr>
          <w:t>标准，</w:t>
        </w:r>
      </w:ins>
      <w:r>
        <w:rPr>
          <w:rFonts w:eastAsia="华文楷体" w:cs="Times New Roman" w:hint="eastAsia"/>
          <w:szCs w:val="21"/>
        </w:rPr>
        <w:t>为其他类似的</w:t>
      </w:r>
      <w:ins w:id="80" w:author="sun shuting" w:date="2022-09-23T11:52:00Z">
        <w:r w:rsidR="008C3E39">
          <w:rPr>
            <w:rFonts w:eastAsia="华文楷体" w:cs="Times New Roman" w:hint="eastAsia"/>
            <w:szCs w:val="21"/>
          </w:rPr>
          <w:t>元分析数据库的组建</w:t>
        </w:r>
      </w:ins>
      <w:del w:id="81" w:author="sun shuting" w:date="2022-09-23T11:53:00Z">
        <w:r w:rsidDel="008C3E39">
          <w:rPr>
            <w:rFonts w:eastAsia="华文楷体" w:cs="Times New Roman" w:hint="eastAsia"/>
            <w:szCs w:val="21"/>
          </w:rPr>
          <w:delText>认知本体论研究</w:delText>
        </w:r>
      </w:del>
      <w:r>
        <w:rPr>
          <w:rFonts w:eastAsia="华文楷体" w:cs="Times New Roman" w:hint="eastAsia"/>
          <w:szCs w:val="21"/>
        </w:rPr>
        <w:t>提供参考</w:t>
      </w:r>
      <w:ins w:id="82" w:author="sun shuting" w:date="2022-09-23T11:53:00Z">
        <w:r w:rsidR="008C3E39">
          <w:rPr>
            <w:rFonts w:eastAsia="华文楷体" w:cs="Times New Roman" w:hint="eastAsia"/>
            <w:szCs w:val="21"/>
          </w:rPr>
          <w:t>，促进认知本体论的研究</w:t>
        </w:r>
      </w:ins>
      <w:r>
        <w:rPr>
          <w:rFonts w:eastAsia="华文楷体" w:cs="Times New Roman" w:hint="eastAsia"/>
          <w:szCs w:val="21"/>
        </w:rPr>
        <w:t>。</w:t>
      </w:r>
      <w:bookmarkEnd w:id="11"/>
    </w:p>
    <w:bookmarkEnd w:id="12"/>
    <w:p w14:paraId="3B0F4844" w14:textId="77777777" w:rsidR="008C1974" w:rsidRDefault="00570D91">
      <w:pPr>
        <w:rPr>
          <w:rFonts w:ascii="华文楷体" w:eastAsia="华文楷体" w:hAnsi="华文楷体" w:cs="Times New Roman"/>
          <w:szCs w:val="21"/>
        </w:rPr>
      </w:pPr>
      <w:r>
        <w:rPr>
          <w:rFonts w:cs="Times New Roman"/>
          <w:b/>
          <w:szCs w:val="21"/>
        </w:rPr>
        <w:t>关键词：</w:t>
      </w:r>
      <w:r>
        <w:rPr>
          <w:rFonts w:eastAsia="华文楷体" w:hAnsi="华文楷体" w:cs="Times New Roman" w:hint="eastAsia"/>
          <w:szCs w:val="21"/>
        </w:rPr>
        <w:t>功能磁共振；自我参照加工；元研究；开放数据；认知本体论</w:t>
      </w:r>
    </w:p>
    <w:p w14:paraId="54541F49" w14:textId="29106E7C" w:rsidR="008C1974" w:rsidRPr="00F43059" w:rsidDel="003F29C9" w:rsidRDefault="00570D91">
      <w:pPr>
        <w:jc w:val="center"/>
        <w:rPr>
          <w:del w:id="83" w:author="sun shuting" w:date="2022-09-24T00:54:00Z"/>
          <w:rFonts w:cs="Times New Roman"/>
          <w:b/>
          <w:bCs/>
          <w:sz w:val="32"/>
          <w:szCs w:val="32"/>
        </w:rPr>
      </w:pPr>
      <w:del w:id="84" w:author="sun shuting" w:date="2022-09-24T00:54:00Z">
        <w:r w:rsidRPr="00F43059" w:rsidDel="001A67CD">
          <w:rPr>
            <w:rFonts w:cs="Times New Roman"/>
            <w:b/>
            <w:bCs/>
            <w:sz w:val="32"/>
            <w:szCs w:val="32"/>
          </w:rPr>
          <w:delText>What are we talking about when we talk about "self-</w:delText>
        </w:r>
        <w:r w:rsidRPr="00F43059" w:rsidDel="001A67CD">
          <w:rPr>
            <w:rFonts w:cs="Times New Roman"/>
            <w:b/>
            <w:bCs/>
            <w:sz w:val="32"/>
            <w:szCs w:val="32"/>
          </w:rPr>
          <w:lastRenderedPageBreak/>
          <w:delText>reference": A cognitive ontology database of fMRI-based self-reference studies?</w:delText>
        </w:r>
      </w:del>
      <w:ins w:id="85" w:author="Yan XI" w:date="2022-07-22T15:13:00Z">
        <w:del w:id="86" w:author="sun shuting" w:date="2022-09-24T00:54:00Z">
          <w:r w:rsidRPr="00F43059" w:rsidDel="001A67CD">
            <w:rPr>
              <w:rFonts w:cs="Times New Roman" w:hint="eastAsia"/>
              <w:b/>
              <w:bCs/>
              <w:sz w:val="32"/>
              <w:szCs w:val="32"/>
            </w:rPr>
            <w:delText>？</w:delText>
          </w:r>
        </w:del>
      </w:ins>
      <w:ins w:id="87" w:author="sun shuting" w:date="2022-09-24T00:54:00Z">
        <w:r w:rsidR="001A67CD" w:rsidRPr="00F43059">
          <w:rPr>
            <w:rFonts w:cs="Times New Roman"/>
            <w:b/>
            <w:bCs/>
            <w:sz w:val="32"/>
            <w:szCs w:val="32"/>
          </w:rPr>
          <w:t xml:space="preserve">A "self-reference" </w:t>
        </w:r>
      </w:ins>
      <w:ins w:id="88" w:author="sun shuting" w:date="2022-09-28T17:56:00Z">
        <w:r w:rsidR="005C24EC" w:rsidRPr="005C24EC">
          <w:rPr>
            <w:rFonts w:cs="Times New Roman"/>
            <w:b/>
            <w:bCs/>
            <w:sz w:val="32"/>
            <w:szCs w:val="32"/>
          </w:rPr>
          <w:t xml:space="preserve">neuroimaging cognitive ontology </w:t>
        </w:r>
      </w:ins>
      <w:ins w:id="89" w:author="sun shuting" w:date="2022-09-24T00:54:00Z">
        <w:r w:rsidR="001A67CD" w:rsidRPr="00F43059">
          <w:rPr>
            <w:rFonts w:cs="Times New Roman"/>
            <w:b/>
            <w:bCs/>
            <w:sz w:val="32"/>
            <w:szCs w:val="32"/>
          </w:rPr>
          <w:t xml:space="preserve">database </w:t>
        </w:r>
      </w:ins>
    </w:p>
    <w:p w14:paraId="20EE9FB4" w14:textId="77777777" w:rsidR="003F29C9" w:rsidRPr="00F43059" w:rsidRDefault="003F29C9">
      <w:pPr>
        <w:spacing w:beforeLines="50" w:before="156" w:afterLines="50" w:after="156"/>
        <w:jc w:val="center"/>
        <w:outlineLvl w:val="0"/>
        <w:rPr>
          <w:ins w:id="90" w:author="sun shuting" w:date="2022-09-24T16:12:00Z"/>
          <w:rFonts w:cs="Times New Roman"/>
          <w:b/>
          <w:bCs/>
          <w:sz w:val="32"/>
          <w:szCs w:val="32"/>
        </w:rPr>
      </w:pPr>
    </w:p>
    <w:p w14:paraId="3A411168" w14:textId="77777777" w:rsidR="008C1974" w:rsidRDefault="00570D91">
      <w:pPr>
        <w:jc w:val="center"/>
        <w:rPr>
          <w:rFonts w:cs="Times New Roman"/>
          <w:b/>
          <w:bCs/>
          <w:sz w:val="24"/>
          <w:szCs w:val="24"/>
          <w:vertAlign w:val="superscript"/>
        </w:rPr>
      </w:pPr>
      <w:r>
        <w:rPr>
          <w:rFonts w:cs="Times New Roman" w:hint="eastAsia"/>
          <w:b/>
          <w:bCs/>
          <w:sz w:val="24"/>
          <w:szCs w:val="24"/>
        </w:rPr>
        <w:t>Sun</w:t>
      </w:r>
      <w:r>
        <w:rPr>
          <w:rFonts w:cs="Times New Roman"/>
          <w:b/>
          <w:bCs/>
          <w:sz w:val="24"/>
          <w:szCs w:val="24"/>
        </w:rPr>
        <w:t xml:space="preserve"> Shu-</w:t>
      </w:r>
      <w:r>
        <w:rPr>
          <w:rFonts w:cs="Times New Roman" w:hint="eastAsia"/>
          <w:b/>
          <w:bCs/>
          <w:sz w:val="24"/>
          <w:szCs w:val="24"/>
        </w:rPr>
        <w:t>T</w:t>
      </w:r>
      <w:r>
        <w:rPr>
          <w:rFonts w:cs="Times New Roman"/>
          <w:b/>
          <w:bCs/>
          <w:sz w:val="24"/>
          <w:szCs w:val="24"/>
        </w:rPr>
        <w:t>ing</w:t>
      </w:r>
      <w:r>
        <w:rPr>
          <w:rFonts w:cs="Times New Roman"/>
          <w:b/>
          <w:bCs/>
          <w:sz w:val="24"/>
          <w:szCs w:val="24"/>
          <w:vertAlign w:val="superscript"/>
        </w:rPr>
        <w:t>1</w:t>
      </w:r>
      <w:r>
        <w:rPr>
          <w:rFonts w:cs="Times New Roman"/>
          <w:b/>
          <w:bCs/>
          <w:sz w:val="24"/>
          <w:szCs w:val="24"/>
        </w:rPr>
        <w:t>, Wang Nan</w:t>
      </w:r>
      <w:r>
        <w:rPr>
          <w:rFonts w:cs="Times New Roman"/>
          <w:b/>
          <w:bCs/>
          <w:sz w:val="24"/>
          <w:szCs w:val="24"/>
          <w:vertAlign w:val="superscript"/>
        </w:rPr>
        <w:t>2</w:t>
      </w:r>
      <w:r>
        <w:rPr>
          <w:rFonts w:cs="Times New Roman"/>
          <w:b/>
          <w:bCs/>
          <w:sz w:val="24"/>
          <w:szCs w:val="24"/>
        </w:rPr>
        <w:t>, Wen Jia-</w:t>
      </w:r>
      <w:r>
        <w:rPr>
          <w:rFonts w:cs="Times New Roman" w:hint="eastAsia"/>
          <w:b/>
          <w:bCs/>
          <w:sz w:val="24"/>
          <w:szCs w:val="24"/>
        </w:rPr>
        <w:t>H</w:t>
      </w:r>
      <w:r>
        <w:rPr>
          <w:rFonts w:cs="Times New Roman"/>
          <w:b/>
          <w:bCs/>
          <w:sz w:val="24"/>
          <w:szCs w:val="24"/>
        </w:rPr>
        <w:t>ui</w:t>
      </w:r>
      <w:r>
        <w:rPr>
          <w:rFonts w:cs="Times New Roman"/>
          <w:b/>
          <w:bCs/>
          <w:sz w:val="24"/>
          <w:szCs w:val="24"/>
          <w:vertAlign w:val="superscript"/>
        </w:rPr>
        <w:t>1</w:t>
      </w:r>
      <w:r>
        <w:rPr>
          <w:rFonts w:cs="Times New Roman"/>
          <w:b/>
          <w:bCs/>
          <w:sz w:val="24"/>
          <w:szCs w:val="24"/>
        </w:rPr>
        <w:t>, Hu Chuan-</w:t>
      </w:r>
      <w:r>
        <w:rPr>
          <w:rFonts w:cs="Times New Roman" w:hint="eastAsia"/>
          <w:b/>
          <w:bCs/>
          <w:sz w:val="24"/>
          <w:szCs w:val="24"/>
        </w:rPr>
        <w:t>P</w:t>
      </w:r>
      <w:r>
        <w:rPr>
          <w:rFonts w:cs="Times New Roman"/>
          <w:b/>
          <w:bCs/>
          <w:sz w:val="24"/>
          <w:szCs w:val="24"/>
        </w:rPr>
        <w:t>eng</w:t>
      </w:r>
      <w:r>
        <w:rPr>
          <w:rFonts w:cs="Times New Roman"/>
          <w:b/>
          <w:bCs/>
          <w:sz w:val="24"/>
          <w:szCs w:val="24"/>
          <w:vertAlign w:val="superscript"/>
        </w:rPr>
        <w:t>1*</w:t>
      </w:r>
    </w:p>
    <w:p w14:paraId="6D458D1C" w14:textId="77777777" w:rsidR="008C1974" w:rsidRDefault="00570D91">
      <w:pPr>
        <w:rPr>
          <w:rFonts w:eastAsia="华文楷体" w:cs="Times New Roman"/>
          <w:szCs w:val="21"/>
        </w:rPr>
      </w:pPr>
      <w:r>
        <w:rPr>
          <w:rFonts w:eastAsia="华文楷体" w:cs="Times New Roman"/>
          <w:szCs w:val="21"/>
        </w:rPr>
        <w:t>1.</w:t>
      </w:r>
      <w:r>
        <w:rPr>
          <w:rFonts w:eastAsia="华文楷体" w:cs="Times New Roman"/>
          <w:szCs w:val="21"/>
        </w:rPr>
        <w:tab/>
        <w:t>Department of Psychology</w:t>
      </w:r>
      <w:r>
        <w:rPr>
          <w:rFonts w:eastAsia="华文楷体" w:cs="Times New Roman" w:hint="eastAsia"/>
          <w:szCs w:val="21"/>
        </w:rPr>
        <w:t>，</w:t>
      </w:r>
      <w:r>
        <w:rPr>
          <w:rFonts w:eastAsia="华文楷体" w:cs="Times New Roman"/>
          <w:szCs w:val="21"/>
        </w:rPr>
        <w:t>Nanjing Normal University</w:t>
      </w:r>
      <w:r>
        <w:rPr>
          <w:rFonts w:eastAsia="华文楷体" w:cs="Times New Roman" w:hint="eastAsia"/>
          <w:szCs w:val="21"/>
        </w:rPr>
        <w:t>，</w:t>
      </w:r>
      <w:r>
        <w:rPr>
          <w:rFonts w:eastAsia="华文楷体" w:cs="Times New Roman"/>
          <w:szCs w:val="21"/>
        </w:rPr>
        <w:t xml:space="preserve">210024 </w:t>
      </w:r>
      <w:r>
        <w:rPr>
          <w:rFonts w:eastAsia="华文楷体" w:cs="Times New Roman" w:hint="eastAsia"/>
          <w:szCs w:val="21"/>
        </w:rPr>
        <w:t>Nanjing,</w:t>
      </w:r>
      <w:r>
        <w:rPr>
          <w:rFonts w:eastAsia="华文楷体" w:cs="Times New Roman"/>
          <w:szCs w:val="21"/>
        </w:rPr>
        <w:t xml:space="preserve"> China</w:t>
      </w:r>
    </w:p>
    <w:p w14:paraId="20434C35" w14:textId="77777777" w:rsidR="008C1974" w:rsidRDefault="00570D91">
      <w:pPr>
        <w:rPr>
          <w:rFonts w:eastAsia="华文楷体" w:cs="Times New Roman"/>
          <w:szCs w:val="21"/>
        </w:rPr>
      </w:pPr>
      <w:r>
        <w:rPr>
          <w:rFonts w:eastAsia="华文楷体" w:cs="Times New Roman"/>
          <w:szCs w:val="21"/>
        </w:rPr>
        <w:t>2.</w:t>
      </w:r>
      <w:r>
        <w:rPr>
          <w:rFonts w:eastAsia="华文楷体" w:cs="Times New Roman"/>
          <w:szCs w:val="21"/>
        </w:rPr>
        <w:tab/>
        <w:t>Department of Foreign Languages and Cultures, Nanjing Normal University</w:t>
      </w:r>
      <w:r>
        <w:rPr>
          <w:rFonts w:eastAsia="华文楷体" w:cs="Times New Roman" w:hint="eastAsia"/>
          <w:szCs w:val="21"/>
        </w:rPr>
        <w:t>，</w:t>
      </w:r>
      <w:r>
        <w:rPr>
          <w:rFonts w:eastAsia="华文楷体" w:cs="Times New Roman"/>
          <w:szCs w:val="21"/>
        </w:rPr>
        <w:t xml:space="preserve">210024  </w:t>
      </w:r>
      <w:r>
        <w:rPr>
          <w:rFonts w:eastAsia="华文楷体" w:cs="Times New Roman" w:hint="eastAsia"/>
          <w:szCs w:val="21"/>
        </w:rPr>
        <w:t>Nanjing,</w:t>
      </w:r>
      <w:r>
        <w:rPr>
          <w:rFonts w:eastAsia="华文楷体" w:cs="Times New Roman"/>
          <w:szCs w:val="21"/>
        </w:rPr>
        <w:t xml:space="preserve"> China</w:t>
      </w:r>
    </w:p>
    <w:p w14:paraId="50CF496C" w14:textId="77777777" w:rsidR="008C1974" w:rsidRDefault="00570D91">
      <w:pPr>
        <w:pStyle w:val="af3"/>
        <w:ind w:firstLineChars="0" w:firstLine="0"/>
        <w:rPr>
          <w:rFonts w:eastAsia="华文楷体" w:cs="Times New Roman"/>
          <w:szCs w:val="21"/>
        </w:rPr>
      </w:pPr>
      <w:r>
        <w:rPr>
          <w:rFonts w:eastAsia="华文楷体" w:cs="Times New Roman" w:hint="eastAsia"/>
          <w:szCs w:val="21"/>
          <w:vertAlign w:val="superscript"/>
        </w:rPr>
        <w:t>*</w:t>
      </w:r>
      <w:r>
        <w:rPr>
          <w:rFonts w:eastAsia="华文楷体" w:cs="Times New Roman"/>
          <w:szCs w:val="21"/>
        </w:rPr>
        <w:t>Email:</w:t>
      </w:r>
      <w:r>
        <w:rPr>
          <w:rFonts w:eastAsia="华文楷体" w:hint="eastAsia"/>
        </w:rPr>
        <w:t xml:space="preserve"> </w:t>
      </w:r>
      <w:r>
        <w:rPr>
          <w:rFonts w:eastAsia="华文楷体" w:cs="Times New Roman" w:hint="eastAsia"/>
          <w:szCs w:val="21"/>
        </w:rPr>
        <w:t>hu.chuan-peng@nnu.edu.cn</w:t>
      </w:r>
    </w:p>
    <w:p w14:paraId="3B40889B" w14:textId="02C9CDA8" w:rsidR="008C1974" w:rsidRDefault="00570D91">
      <w:pPr>
        <w:pStyle w:val="af3"/>
        <w:ind w:firstLineChars="0" w:firstLine="0"/>
        <w:rPr>
          <w:rFonts w:cs="Times New Roman"/>
          <w:szCs w:val="21"/>
        </w:rPr>
      </w:pPr>
      <w:r>
        <w:rPr>
          <w:rFonts w:cs="Times New Roman" w:hint="eastAsia"/>
          <w:b/>
          <w:bCs/>
          <w:szCs w:val="21"/>
        </w:rPr>
        <w:t>A</w:t>
      </w:r>
      <w:r>
        <w:rPr>
          <w:rFonts w:cs="Times New Roman"/>
          <w:b/>
          <w:bCs/>
          <w:szCs w:val="21"/>
        </w:rPr>
        <w:t>bstract:</w:t>
      </w:r>
      <w:r>
        <w:rPr>
          <w:b/>
        </w:rPr>
        <w:t xml:space="preserve"> </w:t>
      </w:r>
      <w:r>
        <w:t xml:space="preserve">“Self-reference” (or “Self-referential processes”) </w:t>
      </w:r>
      <w:del w:id="91" w:author="sun shuting" w:date="2022-09-28T17:57:00Z">
        <w:r w:rsidDel="00676C68">
          <w:delText xml:space="preserve">is an important concept in cognitive psychology and cognitive neuroscience. It </w:delText>
        </w:r>
      </w:del>
      <w:r>
        <w:t xml:space="preserve">refers to cognitive processes by which people process information relevant to themselves. </w:t>
      </w:r>
      <w:ins w:id="92" w:author="sun shuting" w:date="2022-09-24T00:25:00Z">
        <w:r w:rsidR="006A5CE2" w:rsidRPr="006A5CE2">
          <w:t xml:space="preserve">It may be a neuroimaging marker for cross-disease diagnosis. However, few studies have deeply analyzed the ontological commitment of self-reference processing, that is, whether the construct of self-reference can represent the psychological entity that researchers hope to represent. This study searched the database and referred to the meta-analysis of previous related fields. After excluding </w:t>
        </w:r>
      </w:ins>
      <w:ins w:id="93" w:author="sun shuting" w:date="2022-09-24T00:27:00Z">
        <w:r w:rsidR="00DD538F">
          <w:rPr>
            <w:rFonts w:hint="eastAsia"/>
          </w:rPr>
          <w:t>irrelevant</w:t>
        </w:r>
        <w:r w:rsidR="00DD538F">
          <w:t xml:space="preserve"> </w:t>
        </w:r>
      </w:ins>
      <w:ins w:id="94" w:author="sun shuting" w:date="2022-09-24T00:25:00Z">
        <w:r w:rsidR="006A5CE2" w:rsidRPr="006A5CE2">
          <w:t xml:space="preserve">interference factors, 66 studies using neuroimaging techniques were included in the database. The meta-analysis method was used to sort out and classify the operational definitions of self-reference in the study, forming a ' self-reference neuroimaging meta-analysis database '. The data set uses BrainMap format to record coordinate points, and uses csv format to provide detailed information of the corresponding research. Researchers can use Ginger ALE, Matlab, Python and other </w:t>
        </w:r>
      </w:ins>
      <w:ins w:id="95" w:author="sun shuting" w:date="2022-09-24T00:56:00Z">
        <w:r w:rsidR="00172BD8" w:rsidRPr="006A5CE2">
          <w:t>software</w:t>
        </w:r>
      </w:ins>
      <w:ins w:id="96" w:author="sun shuting" w:date="2022-09-24T00:25:00Z">
        <w:r w:rsidR="006A5CE2" w:rsidRPr="006A5CE2">
          <w:t xml:space="preserve"> to read and analyze the data. Based on the classification of self-referenced references, this database conducts a meta-analysis </w:t>
        </w:r>
      </w:ins>
      <w:ins w:id="97" w:author="sun shuting" w:date="2022-09-24T00:28:00Z">
        <w:r w:rsidR="008606D6">
          <w:t>which</w:t>
        </w:r>
      </w:ins>
      <w:ins w:id="98" w:author="sun shuting" w:date="2022-09-24T00:25:00Z">
        <w:r w:rsidR="006A5CE2" w:rsidRPr="006A5CE2">
          <w:t xml:space="preserve"> finds that the difference in the operational definition of self-reference will bring about the </w:t>
        </w:r>
      </w:ins>
      <w:ins w:id="99" w:author="sun shuting" w:date="2022-09-24T00:30:00Z">
        <w:r w:rsidR="00E46027">
          <w:t>distinctness</w:t>
        </w:r>
      </w:ins>
      <w:ins w:id="100" w:author="sun shuting" w:date="2022-09-24T00:25:00Z">
        <w:r w:rsidR="006A5CE2" w:rsidRPr="006A5CE2">
          <w:t xml:space="preserve"> in its corresponding brain network. This database lays the foundation for understanding the neural mechanism of human self-reference processing and the cognitive function of ' self-reference '. At the same time, the database establishes a standardized and flexible organization standard of data elements, provides a reference for the establishment of other similar meta-analysis databases, and promotes the research of cognitive ontology.</w:t>
        </w:r>
      </w:ins>
      <w:del w:id="101" w:author="sun shuting" w:date="2022-09-24T00:23:00Z">
        <w:r w:rsidDel="00B7057F">
          <w:delText>Previous fMRI studies found that self-reference activated the cortical midline structures such as the ventral medial prefrontal cortex (vmPFC) and posterior cingulate gyrus (PCC). Given the overlap between the brain network of self-reference and that of other effects/phenomena, cognitive neuroscientists had claimed that self-referential processes were the underlying mechanism of many effects/phenomena, including the default network (DMN), mental disorders, and subjective value and emotions generation.</w:delText>
        </w:r>
        <w:r w:rsidDel="00B7057F">
          <w:rPr>
            <w:u w:val="single"/>
          </w:rPr>
          <w:delText xml:space="preserve"> </w:delText>
        </w:r>
        <w:r w:rsidDel="00B7057F">
          <w:delText xml:space="preserve">However, the cognitive processes represented by the term “self-referential” is largely under-investigated, despite its importance in cognitive neuroscience. </w:delText>
        </w:r>
      </w:del>
      <w:del w:id="102" w:author="sun shuting" w:date="2022-09-24T00:24:00Z">
        <w:r w:rsidDel="006A5CE2">
          <w:delText>To fill the gap, the current study adopted a meta-</w:delText>
        </w:r>
        <w:r w:rsidDel="006A5CE2">
          <w:lastRenderedPageBreak/>
          <w:delText>analytical approach to survey the variability of operationalization of “self-reference” in cognitive neuroimaging literature, which results in a database titled “</w:delText>
        </w:r>
        <w:r w:rsidDel="006A5CE2">
          <w:rPr>
            <w:iCs/>
          </w:rPr>
          <w:delText>Meta-Self: A Meta-Research Database for Neuroimaging Studies of Self-Reference</w:delText>
        </w:r>
        <w:r w:rsidDel="006A5CE2">
          <w:delText>”. Meta-analyses based on this database revealed that different operationalizations activated different brain networks. With a focus on the neuroimaging data of a single psychological construct, this database will be a valuable asset for understanding the neural mechanism of “self-referential processes” of human beings.</w:delText>
        </w:r>
      </w:del>
      <w:del w:id="103" w:author="sun shuting" w:date="2022-09-24T00:25:00Z">
        <w:r w:rsidDel="006A5CE2">
          <w:delText xml:space="preserve"> Also, it provides an exemplar for researchers interested in building meta-research databases for their own subfields.</w:delText>
        </w:r>
      </w:del>
      <w:r>
        <w:rPr>
          <w:rFonts w:cs="Times New Roman"/>
          <w:szCs w:val="21"/>
        </w:rPr>
        <w:t xml:space="preserve"> </w:t>
      </w:r>
    </w:p>
    <w:p w14:paraId="35C56A04" w14:textId="77777777" w:rsidR="008C1974" w:rsidRDefault="00570D91">
      <w:pPr>
        <w:pStyle w:val="af3"/>
        <w:ind w:firstLineChars="0" w:firstLine="0"/>
        <w:rPr>
          <w:rFonts w:cs="Times New Roman"/>
          <w:b/>
          <w:bCs/>
          <w:szCs w:val="21"/>
        </w:rPr>
      </w:pPr>
      <w:r>
        <w:rPr>
          <w:rFonts w:cs="Times New Roman" w:hint="eastAsia"/>
          <w:b/>
          <w:bCs/>
          <w:szCs w:val="21"/>
        </w:rPr>
        <w:t>K</w:t>
      </w:r>
      <w:r>
        <w:rPr>
          <w:rFonts w:cs="Times New Roman"/>
          <w:b/>
          <w:bCs/>
          <w:szCs w:val="21"/>
        </w:rPr>
        <w:t>eywords:</w:t>
      </w:r>
      <w:r>
        <w:rPr>
          <w:b/>
        </w:rPr>
        <w:t xml:space="preserve"> </w:t>
      </w:r>
      <w:r>
        <w:rPr>
          <w:rFonts w:cs="Times New Roman"/>
          <w:szCs w:val="21"/>
        </w:rPr>
        <w:t>Functional magnetic resonance; Self-referential processing; Metascience; Open data; Cognitive ontology</w:t>
      </w:r>
    </w:p>
    <w:p w14:paraId="7180EEC5" w14:textId="77777777" w:rsidR="008C1974" w:rsidRDefault="00570D91">
      <w:pPr>
        <w:spacing w:beforeLines="50" w:before="156" w:afterLines="50" w:after="156"/>
        <w:jc w:val="center"/>
        <w:rPr>
          <w:rFonts w:cs="Times New Roman"/>
          <w:sz w:val="18"/>
          <w:szCs w:val="18"/>
        </w:rPr>
      </w:pPr>
      <w:commentRangeStart w:id="104"/>
      <w:commentRangeStart w:id="105"/>
      <w:r>
        <w:rPr>
          <w:rFonts w:ascii="黑体" w:eastAsia="黑体" w:hAnsi="黑体" w:hint="eastAsia"/>
          <w:b/>
        </w:rPr>
        <w:t>数据</w:t>
      </w:r>
      <w:r>
        <w:rPr>
          <w:rFonts w:ascii="黑体" w:eastAsia="黑体" w:hAnsi="黑体" w:hint="eastAsia"/>
          <w:b/>
          <w:bCs/>
          <w:color w:val="000000"/>
          <w:kern w:val="0"/>
        </w:rPr>
        <w:t>集基本信息简介</w:t>
      </w:r>
      <w:commentRangeEnd w:id="104"/>
      <w:r>
        <w:rPr>
          <w:rStyle w:val="af2"/>
        </w:rPr>
        <w:commentReference w:id="104"/>
      </w:r>
      <w:commentRangeEnd w:id="105"/>
      <w:r w:rsidR="007F588B">
        <w:rPr>
          <w:rStyle w:val="af2"/>
        </w:rPr>
        <w:commentReference w:id="105"/>
      </w:r>
    </w:p>
    <w:tbl>
      <w:tblPr>
        <w:tblW w:w="8222" w:type="dxa"/>
        <w:jc w:val="center"/>
        <w:tblBorders>
          <w:top w:val="single" w:sz="12" w:space="0" w:color="auto"/>
          <w:bottom w:val="single" w:sz="12" w:space="0" w:color="auto"/>
          <w:insideH w:val="single" w:sz="4" w:space="0" w:color="auto"/>
          <w:insideV w:val="single" w:sz="4" w:space="0" w:color="auto"/>
        </w:tblBorders>
        <w:tblLayout w:type="fixed"/>
        <w:tblLook w:val="04A0" w:firstRow="1" w:lastRow="0" w:firstColumn="1" w:lastColumn="0" w:noHBand="0" w:noVBand="1"/>
      </w:tblPr>
      <w:tblGrid>
        <w:gridCol w:w="2410"/>
        <w:gridCol w:w="5812"/>
      </w:tblGrid>
      <w:tr w:rsidR="008C1974" w14:paraId="31CDD697" w14:textId="77777777">
        <w:trPr>
          <w:trHeight w:val="20"/>
          <w:jc w:val="center"/>
        </w:trPr>
        <w:tc>
          <w:tcPr>
            <w:tcW w:w="2410" w:type="dxa"/>
            <w:tcBorders>
              <w:top w:val="single" w:sz="12" w:space="0" w:color="auto"/>
              <w:left w:val="nil"/>
              <w:bottom w:val="single" w:sz="4" w:space="0" w:color="auto"/>
              <w:right w:val="single" w:sz="4" w:space="0" w:color="auto"/>
            </w:tcBorders>
            <w:vAlign w:val="center"/>
          </w:tcPr>
          <w:p w14:paraId="29348759" w14:textId="77777777" w:rsidR="008C1974" w:rsidRDefault="00570D91">
            <w:pPr>
              <w:autoSpaceDE w:val="0"/>
              <w:autoSpaceDN w:val="0"/>
              <w:adjustRightInd w:val="0"/>
              <w:jc w:val="center"/>
              <w:rPr>
                <w:b/>
                <w:bCs/>
                <w:color w:val="000000"/>
                <w:kern w:val="0"/>
                <w:sz w:val="18"/>
                <w:szCs w:val="18"/>
              </w:rPr>
            </w:pPr>
            <w:r>
              <w:rPr>
                <w:rFonts w:ascii="宋体" w:hAnsi="宋体"/>
                <w:b/>
                <w:bCs/>
                <w:color w:val="000000"/>
                <w:kern w:val="0"/>
                <w:sz w:val="18"/>
                <w:szCs w:val="18"/>
              </w:rPr>
              <w:t>数据库（集）名称</w:t>
            </w:r>
          </w:p>
        </w:tc>
        <w:tc>
          <w:tcPr>
            <w:tcW w:w="5812" w:type="dxa"/>
            <w:tcBorders>
              <w:top w:val="single" w:sz="12" w:space="0" w:color="auto"/>
              <w:left w:val="single" w:sz="4" w:space="0" w:color="auto"/>
              <w:bottom w:val="single" w:sz="4" w:space="0" w:color="auto"/>
              <w:right w:val="nil"/>
            </w:tcBorders>
            <w:vAlign w:val="center"/>
          </w:tcPr>
          <w:p w14:paraId="5F393C5E" w14:textId="5352A22F" w:rsidR="008C1974" w:rsidRDefault="00676C68">
            <w:pPr>
              <w:pStyle w:val="a9"/>
              <w:widowControl w:val="0"/>
              <w:spacing w:before="0" w:beforeAutospacing="0" w:after="0" w:afterAutospacing="0" w:line="276" w:lineRule="auto"/>
              <w:jc w:val="center"/>
              <w:rPr>
                <w:rFonts w:ascii="Times New Roman" w:hAnsi="Times New Roman" w:cs="Times New Roman"/>
                <w:kern w:val="2"/>
                <w:sz w:val="18"/>
                <w:szCs w:val="18"/>
              </w:rPr>
            </w:pPr>
            <w:ins w:id="106" w:author="sun shuting" w:date="2022-09-28T17:57:00Z">
              <w:r w:rsidRPr="00676C68">
                <w:rPr>
                  <w:rFonts w:ascii="Calibri" w:hAnsi="Calibri" w:cs="Times New Roman" w:hint="eastAsia"/>
                  <w:kern w:val="2"/>
                  <w:sz w:val="18"/>
                  <w:szCs w:val="18"/>
                </w:rPr>
                <w:t>“自我参照”的神经影像认知本体论数据库</w:t>
              </w:r>
            </w:ins>
            <w:del w:id="107" w:author="sun shuting" w:date="2022-09-24T01:13:00Z">
              <w:r w:rsidR="00570D91" w:rsidDel="00733426">
                <w:rPr>
                  <w:rFonts w:ascii="Calibri" w:hAnsi="Calibri" w:cs="Times New Roman" w:hint="eastAsia"/>
                  <w:kern w:val="2"/>
                  <w:sz w:val="18"/>
                  <w:szCs w:val="18"/>
                </w:rPr>
                <w:delText>元自我：自我参照加工神经成像研究的元研究数据库</w:delText>
              </w:r>
            </w:del>
          </w:p>
        </w:tc>
      </w:tr>
      <w:tr w:rsidR="008C1974" w14:paraId="6A69C785" w14:textId="77777777">
        <w:trPr>
          <w:trHeight w:val="20"/>
          <w:jc w:val="center"/>
        </w:trPr>
        <w:tc>
          <w:tcPr>
            <w:tcW w:w="2410" w:type="dxa"/>
            <w:tcBorders>
              <w:top w:val="single" w:sz="4" w:space="0" w:color="auto"/>
              <w:left w:val="nil"/>
              <w:bottom w:val="single" w:sz="4" w:space="0" w:color="auto"/>
              <w:right w:val="single" w:sz="4" w:space="0" w:color="auto"/>
            </w:tcBorders>
            <w:vAlign w:val="center"/>
          </w:tcPr>
          <w:p w14:paraId="40AE1CAC" w14:textId="77777777" w:rsidR="008C1974" w:rsidRDefault="00570D91">
            <w:pPr>
              <w:autoSpaceDE w:val="0"/>
              <w:autoSpaceDN w:val="0"/>
              <w:adjustRightInd w:val="0"/>
              <w:jc w:val="center"/>
              <w:rPr>
                <w:rFonts w:cs="Times New Roman"/>
                <w:b/>
                <w:bCs/>
                <w:color w:val="000000"/>
                <w:kern w:val="0"/>
                <w:sz w:val="18"/>
                <w:szCs w:val="18"/>
              </w:rPr>
            </w:pPr>
            <w:r>
              <w:rPr>
                <w:rFonts w:ascii="宋体" w:hAnsi="宋体" w:hint="eastAsia"/>
                <w:b/>
                <w:bCs/>
                <w:color w:val="000000"/>
                <w:kern w:val="0"/>
                <w:sz w:val="18"/>
                <w:szCs w:val="18"/>
              </w:rPr>
              <w:t>数据</w:t>
            </w:r>
            <w:r>
              <w:rPr>
                <w:rFonts w:ascii="宋体" w:hAnsi="宋体"/>
                <w:b/>
                <w:bCs/>
                <w:color w:val="000000"/>
                <w:kern w:val="0"/>
                <w:sz w:val="18"/>
                <w:szCs w:val="18"/>
              </w:rPr>
              <w:t>通</w:t>
            </w:r>
            <w:r>
              <w:rPr>
                <w:rFonts w:ascii="宋体" w:hAnsi="宋体" w:hint="eastAsia"/>
                <w:b/>
                <w:bCs/>
                <w:color w:val="000000"/>
                <w:kern w:val="0"/>
                <w:sz w:val="18"/>
                <w:szCs w:val="18"/>
              </w:rPr>
              <w:t>信</w:t>
            </w:r>
            <w:r>
              <w:rPr>
                <w:rFonts w:ascii="宋体" w:hAnsi="宋体"/>
                <w:b/>
                <w:bCs/>
                <w:color w:val="000000"/>
                <w:kern w:val="0"/>
                <w:sz w:val="18"/>
                <w:szCs w:val="18"/>
              </w:rPr>
              <w:t>作者</w:t>
            </w:r>
          </w:p>
        </w:tc>
        <w:tc>
          <w:tcPr>
            <w:tcW w:w="5812" w:type="dxa"/>
            <w:tcBorders>
              <w:top w:val="single" w:sz="4" w:space="0" w:color="auto"/>
              <w:left w:val="single" w:sz="4" w:space="0" w:color="auto"/>
              <w:bottom w:val="single" w:sz="4" w:space="0" w:color="auto"/>
              <w:right w:val="nil"/>
            </w:tcBorders>
            <w:vAlign w:val="center"/>
          </w:tcPr>
          <w:p w14:paraId="728EC6B3" w14:textId="77777777" w:rsidR="008C1974" w:rsidRDefault="00570D91">
            <w:pPr>
              <w:autoSpaceDE w:val="0"/>
              <w:autoSpaceDN w:val="0"/>
              <w:adjustRightInd w:val="0"/>
              <w:ind w:firstLineChars="200" w:firstLine="360"/>
              <w:jc w:val="center"/>
              <w:rPr>
                <w:rFonts w:cs="Times New Roman"/>
                <w:bCs/>
                <w:color w:val="000000"/>
                <w:kern w:val="0"/>
                <w:sz w:val="18"/>
                <w:szCs w:val="18"/>
              </w:rPr>
            </w:pPr>
            <w:r>
              <w:rPr>
                <w:rFonts w:cs="Times New Roman"/>
                <w:bCs/>
                <w:color w:val="000000"/>
                <w:kern w:val="0"/>
                <w:sz w:val="18"/>
                <w:szCs w:val="18"/>
              </w:rPr>
              <w:t>胡传鹏（</w:t>
            </w:r>
            <w:r>
              <w:rPr>
                <w:rFonts w:cs="Times New Roman"/>
                <w:bCs/>
                <w:color w:val="000000"/>
                <w:kern w:val="0"/>
                <w:sz w:val="18"/>
                <w:szCs w:val="18"/>
              </w:rPr>
              <w:t>hu.chuan-peng@nnu.edu.cn</w:t>
            </w:r>
            <w:r>
              <w:rPr>
                <w:rFonts w:cs="Times New Roman"/>
                <w:bCs/>
                <w:color w:val="000000"/>
                <w:kern w:val="0"/>
                <w:sz w:val="18"/>
                <w:szCs w:val="18"/>
              </w:rPr>
              <w:t>）</w:t>
            </w:r>
          </w:p>
        </w:tc>
      </w:tr>
      <w:tr w:rsidR="008C1974" w14:paraId="0A6287E2" w14:textId="77777777">
        <w:trPr>
          <w:trHeight w:val="20"/>
          <w:jc w:val="center"/>
        </w:trPr>
        <w:tc>
          <w:tcPr>
            <w:tcW w:w="2410" w:type="dxa"/>
            <w:tcBorders>
              <w:top w:val="single" w:sz="4" w:space="0" w:color="auto"/>
              <w:left w:val="nil"/>
              <w:bottom w:val="single" w:sz="4" w:space="0" w:color="auto"/>
              <w:right w:val="single" w:sz="4" w:space="0" w:color="auto"/>
            </w:tcBorders>
            <w:vAlign w:val="center"/>
          </w:tcPr>
          <w:p w14:paraId="77183B50" w14:textId="77777777" w:rsidR="008C1974" w:rsidRDefault="00570D91">
            <w:pPr>
              <w:autoSpaceDE w:val="0"/>
              <w:autoSpaceDN w:val="0"/>
              <w:adjustRightInd w:val="0"/>
              <w:jc w:val="center"/>
              <w:rPr>
                <w:b/>
                <w:bCs/>
                <w:color w:val="000000"/>
                <w:kern w:val="0"/>
                <w:sz w:val="18"/>
                <w:szCs w:val="18"/>
              </w:rPr>
            </w:pPr>
            <w:r>
              <w:rPr>
                <w:rFonts w:ascii="宋体" w:hAnsi="宋体"/>
                <w:b/>
                <w:bCs/>
                <w:color w:val="000000"/>
                <w:kern w:val="0"/>
                <w:sz w:val="18"/>
                <w:szCs w:val="18"/>
              </w:rPr>
              <w:t>数据作者</w:t>
            </w:r>
          </w:p>
        </w:tc>
        <w:tc>
          <w:tcPr>
            <w:tcW w:w="5812" w:type="dxa"/>
            <w:tcBorders>
              <w:top w:val="single" w:sz="4" w:space="0" w:color="auto"/>
              <w:left w:val="single" w:sz="4" w:space="0" w:color="auto"/>
              <w:bottom w:val="single" w:sz="4" w:space="0" w:color="auto"/>
              <w:right w:val="nil"/>
            </w:tcBorders>
            <w:vAlign w:val="center"/>
          </w:tcPr>
          <w:p w14:paraId="77A871E2" w14:textId="1943303D" w:rsidR="008C1974" w:rsidRDefault="007F588B">
            <w:pPr>
              <w:autoSpaceDE w:val="0"/>
              <w:autoSpaceDN w:val="0"/>
              <w:adjustRightInd w:val="0"/>
              <w:ind w:firstLineChars="200" w:firstLine="360"/>
              <w:jc w:val="center"/>
              <w:rPr>
                <w:rFonts w:cs="Times New Roman"/>
                <w:bCs/>
                <w:color w:val="000000"/>
                <w:kern w:val="0"/>
                <w:sz w:val="18"/>
                <w:szCs w:val="18"/>
              </w:rPr>
            </w:pPr>
            <w:ins w:id="108" w:author="sun shuting" w:date="2022-09-24T00:31:00Z">
              <w:r>
                <w:rPr>
                  <w:rFonts w:cs="Times New Roman" w:hint="eastAsia"/>
                  <w:bCs/>
                  <w:color w:val="000000"/>
                  <w:kern w:val="0"/>
                  <w:sz w:val="18"/>
                  <w:szCs w:val="18"/>
                </w:rPr>
                <w:t>胡传鹏、</w:t>
              </w:r>
            </w:ins>
            <w:commentRangeStart w:id="109"/>
            <w:r w:rsidR="00570D91">
              <w:rPr>
                <w:rFonts w:cs="Times New Roman"/>
                <w:bCs/>
                <w:color w:val="000000"/>
                <w:kern w:val="0"/>
                <w:sz w:val="18"/>
                <w:szCs w:val="18"/>
              </w:rPr>
              <w:t>孙淑婷、王楠、温佳慧</w:t>
            </w:r>
            <w:commentRangeEnd w:id="109"/>
            <w:r w:rsidR="00570D91">
              <w:commentReference w:id="109"/>
            </w:r>
          </w:p>
        </w:tc>
      </w:tr>
      <w:tr w:rsidR="008C1974" w14:paraId="7485B8E1" w14:textId="77777777">
        <w:trPr>
          <w:trHeight w:val="20"/>
          <w:jc w:val="center"/>
        </w:trPr>
        <w:tc>
          <w:tcPr>
            <w:tcW w:w="2410" w:type="dxa"/>
            <w:tcBorders>
              <w:top w:val="single" w:sz="4" w:space="0" w:color="auto"/>
              <w:left w:val="nil"/>
              <w:bottom w:val="single" w:sz="4" w:space="0" w:color="auto"/>
              <w:right w:val="single" w:sz="4" w:space="0" w:color="auto"/>
            </w:tcBorders>
            <w:vAlign w:val="center"/>
          </w:tcPr>
          <w:p w14:paraId="0103ABCB" w14:textId="77777777" w:rsidR="008C1974" w:rsidRDefault="00570D91">
            <w:pPr>
              <w:autoSpaceDE w:val="0"/>
              <w:autoSpaceDN w:val="0"/>
              <w:adjustRightInd w:val="0"/>
              <w:jc w:val="center"/>
              <w:rPr>
                <w:b/>
                <w:bCs/>
                <w:color w:val="000000"/>
                <w:kern w:val="0"/>
                <w:sz w:val="18"/>
                <w:szCs w:val="18"/>
              </w:rPr>
            </w:pPr>
            <w:r>
              <w:rPr>
                <w:rFonts w:ascii="宋体" w:hAnsi="宋体"/>
                <w:b/>
                <w:bCs/>
                <w:color w:val="000000"/>
                <w:kern w:val="0"/>
                <w:sz w:val="18"/>
                <w:szCs w:val="18"/>
              </w:rPr>
              <w:t>数据时间范围</w:t>
            </w:r>
          </w:p>
        </w:tc>
        <w:tc>
          <w:tcPr>
            <w:tcW w:w="5812" w:type="dxa"/>
            <w:tcBorders>
              <w:top w:val="single" w:sz="4" w:space="0" w:color="auto"/>
              <w:left w:val="single" w:sz="4" w:space="0" w:color="auto"/>
              <w:bottom w:val="single" w:sz="4" w:space="0" w:color="auto"/>
              <w:right w:val="nil"/>
            </w:tcBorders>
            <w:vAlign w:val="center"/>
          </w:tcPr>
          <w:p w14:paraId="04E23130" w14:textId="77777777" w:rsidR="008C1974" w:rsidRDefault="00570D91">
            <w:pPr>
              <w:autoSpaceDE w:val="0"/>
              <w:autoSpaceDN w:val="0"/>
              <w:adjustRightInd w:val="0"/>
              <w:jc w:val="center"/>
              <w:rPr>
                <w:rFonts w:cs="Times New Roman"/>
                <w:bCs/>
                <w:color w:val="000000"/>
                <w:kern w:val="0"/>
                <w:sz w:val="18"/>
                <w:szCs w:val="18"/>
              </w:rPr>
            </w:pPr>
            <w:r>
              <w:rPr>
                <w:rFonts w:cs="Times New Roman"/>
                <w:bCs/>
                <w:color w:val="000000"/>
                <w:kern w:val="0"/>
                <w:sz w:val="18"/>
                <w:szCs w:val="18"/>
              </w:rPr>
              <w:t>1990 – 2021</w:t>
            </w:r>
            <w:r>
              <w:rPr>
                <w:rFonts w:cs="Times New Roman"/>
                <w:bCs/>
                <w:color w:val="000000"/>
                <w:kern w:val="0"/>
                <w:sz w:val="18"/>
                <w:szCs w:val="18"/>
              </w:rPr>
              <w:t>年</w:t>
            </w:r>
          </w:p>
        </w:tc>
      </w:tr>
      <w:tr w:rsidR="008C1974" w14:paraId="76B78574" w14:textId="77777777">
        <w:trPr>
          <w:trHeight w:val="20"/>
          <w:jc w:val="center"/>
        </w:trPr>
        <w:tc>
          <w:tcPr>
            <w:tcW w:w="2410" w:type="dxa"/>
            <w:tcBorders>
              <w:top w:val="single" w:sz="4" w:space="0" w:color="auto"/>
              <w:left w:val="nil"/>
              <w:bottom w:val="single" w:sz="4" w:space="0" w:color="auto"/>
              <w:right w:val="single" w:sz="4" w:space="0" w:color="auto"/>
            </w:tcBorders>
            <w:vAlign w:val="center"/>
          </w:tcPr>
          <w:p w14:paraId="49128F26" w14:textId="77777777" w:rsidR="008C1974" w:rsidRDefault="00570D91">
            <w:pPr>
              <w:autoSpaceDE w:val="0"/>
              <w:autoSpaceDN w:val="0"/>
              <w:adjustRightInd w:val="0"/>
              <w:jc w:val="center"/>
              <w:rPr>
                <w:b/>
                <w:bCs/>
                <w:color w:val="000000"/>
                <w:kern w:val="0"/>
                <w:sz w:val="18"/>
                <w:szCs w:val="18"/>
              </w:rPr>
            </w:pPr>
            <w:r>
              <w:rPr>
                <w:rFonts w:ascii="宋体" w:hAnsi="宋体"/>
                <w:b/>
                <w:bCs/>
                <w:color w:val="000000"/>
                <w:kern w:val="0"/>
                <w:sz w:val="18"/>
                <w:szCs w:val="18"/>
              </w:rPr>
              <w:t>数据量</w:t>
            </w:r>
          </w:p>
        </w:tc>
        <w:tc>
          <w:tcPr>
            <w:tcW w:w="5812" w:type="dxa"/>
            <w:tcBorders>
              <w:top w:val="single" w:sz="4" w:space="0" w:color="auto"/>
              <w:left w:val="single" w:sz="4" w:space="0" w:color="auto"/>
              <w:bottom w:val="single" w:sz="4" w:space="0" w:color="auto"/>
              <w:right w:val="nil"/>
            </w:tcBorders>
            <w:vAlign w:val="center"/>
          </w:tcPr>
          <w:p w14:paraId="680A85AF" w14:textId="77777777" w:rsidR="008C1974" w:rsidRDefault="00570D91">
            <w:pPr>
              <w:autoSpaceDE w:val="0"/>
              <w:autoSpaceDN w:val="0"/>
              <w:adjustRightInd w:val="0"/>
              <w:jc w:val="center"/>
              <w:rPr>
                <w:rFonts w:cs="Times New Roman"/>
                <w:bCs/>
                <w:color w:val="000000"/>
                <w:kern w:val="0"/>
                <w:sz w:val="18"/>
                <w:szCs w:val="18"/>
              </w:rPr>
            </w:pPr>
            <w:r>
              <w:rPr>
                <w:rFonts w:cs="Times New Roman"/>
                <w:bCs/>
                <w:color w:val="000000"/>
                <w:kern w:val="0"/>
                <w:sz w:val="18"/>
                <w:szCs w:val="18"/>
              </w:rPr>
              <w:t>72KB</w:t>
            </w:r>
          </w:p>
        </w:tc>
      </w:tr>
      <w:tr w:rsidR="008C1974" w14:paraId="580C0B09" w14:textId="77777777">
        <w:trPr>
          <w:trHeight w:val="20"/>
          <w:jc w:val="center"/>
        </w:trPr>
        <w:tc>
          <w:tcPr>
            <w:tcW w:w="2410" w:type="dxa"/>
            <w:tcBorders>
              <w:top w:val="single" w:sz="4" w:space="0" w:color="auto"/>
              <w:left w:val="nil"/>
              <w:bottom w:val="single" w:sz="4" w:space="0" w:color="auto"/>
              <w:right w:val="single" w:sz="4" w:space="0" w:color="auto"/>
            </w:tcBorders>
            <w:vAlign w:val="center"/>
          </w:tcPr>
          <w:p w14:paraId="7987AF25" w14:textId="77777777" w:rsidR="008C1974" w:rsidRDefault="00570D91">
            <w:pPr>
              <w:autoSpaceDE w:val="0"/>
              <w:autoSpaceDN w:val="0"/>
              <w:adjustRightInd w:val="0"/>
              <w:jc w:val="center"/>
              <w:rPr>
                <w:b/>
                <w:bCs/>
                <w:color w:val="000000"/>
                <w:kern w:val="0"/>
                <w:sz w:val="18"/>
                <w:szCs w:val="18"/>
              </w:rPr>
            </w:pPr>
            <w:r>
              <w:rPr>
                <w:rFonts w:ascii="宋体" w:hAnsi="宋体"/>
                <w:b/>
                <w:bCs/>
                <w:color w:val="000000"/>
                <w:kern w:val="0"/>
                <w:sz w:val="18"/>
                <w:szCs w:val="18"/>
              </w:rPr>
              <w:t>数据格式</w:t>
            </w:r>
          </w:p>
        </w:tc>
        <w:tc>
          <w:tcPr>
            <w:tcW w:w="5812" w:type="dxa"/>
            <w:tcBorders>
              <w:top w:val="single" w:sz="4" w:space="0" w:color="auto"/>
              <w:left w:val="single" w:sz="4" w:space="0" w:color="auto"/>
              <w:bottom w:val="single" w:sz="4" w:space="0" w:color="auto"/>
              <w:right w:val="nil"/>
            </w:tcBorders>
            <w:vAlign w:val="center"/>
          </w:tcPr>
          <w:p w14:paraId="65570FF5" w14:textId="77777777" w:rsidR="008C1974" w:rsidRDefault="00570D91">
            <w:pPr>
              <w:autoSpaceDE w:val="0"/>
              <w:autoSpaceDN w:val="0"/>
              <w:adjustRightInd w:val="0"/>
              <w:jc w:val="center"/>
              <w:rPr>
                <w:rFonts w:cs="Times New Roman"/>
                <w:bCs/>
                <w:color w:val="000000"/>
                <w:kern w:val="0"/>
                <w:sz w:val="18"/>
                <w:szCs w:val="18"/>
              </w:rPr>
            </w:pPr>
            <w:r>
              <w:rPr>
                <w:rFonts w:cs="Times New Roman"/>
                <w:bCs/>
                <w:color w:val="000000"/>
                <w:kern w:val="0"/>
                <w:sz w:val="18"/>
                <w:szCs w:val="18"/>
              </w:rPr>
              <w:t>*.txt, *.csv</w:t>
            </w:r>
          </w:p>
        </w:tc>
      </w:tr>
      <w:tr w:rsidR="008C1974" w14:paraId="79102248" w14:textId="77777777">
        <w:trPr>
          <w:trHeight w:val="20"/>
          <w:jc w:val="center"/>
        </w:trPr>
        <w:tc>
          <w:tcPr>
            <w:tcW w:w="2410" w:type="dxa"/>
            <w:tcBorders>
              <w:top w:val="single" w:sz="4" w:space="0" w:color="auto"/>
              <w:left w:val="nil"/>
              <w:bottom w:val="single" w:sz="4" w:space="0" w:color="auto"/>
              <w:right w:val="single" w:sz="4" w:space="0" w:color="auto"/>
            </w:tcBorders>
            <w:vAlign w:val="center"/>
          </w:tcPr>
          <w:p w14:paraId="61103AB9" w14:textId="77777777" w:rsidR="008C1974" w:rsidRDefault="00570D91">
            <w:pPr>
              <w:autoSpaceDE w:val="0"/>
              <w:autoSpaceDN w:val="0"/>
              <w:adjustRightInd w:val="0"/>
              <w:jc w:val="center"/>
              <w:rPr>
                <w:b/>
                <w:bCs/>
                <w:color w:val="000000"/>
                <w:kern w:val="0"/>
                <w:sz w:val="18"/>
                <w:szCs w:val="18"/>
              </w:rPr>
            </w:pPr>
            <w:bookmarkStart w:id="110" w:name="OLE_LINK23"/>
            <w:r>
              <w:rPr>
                <w:rFonts w:ascii="宋体" w:hAnsi="宋体"/>
                <w:b/>
                <w:bCs/>
                <w:color w:val="000000"/>
                <w:kern w:val="0"/>
                <w:sz w:val="18"/>
                <w:szCs w:val="18"/>
              </w:rPr>
              <w:t>数据服务系统网址</w:t>
            </w:r>
            <w:bookmarkEnd w:id="110"/>
          </w:p>
        </w:tc>
        <w:tc>
          <w:tcPr>
            <w:tcW w:w="5812" w:type="dxa"/>
            <w:tcBorders>
              <w:top w:val="single" w:sz="4" w:space="0" w:color="auto"/>
              <w:left w:val="single" w:sz="4" w:space="0" w:color="auto"/>
              <w:bottom w:val="single" w:sz="4" w:space="0" w:color="auto"/>
              <w:right w:val="nil"/>
            </w:tcBorders>
            <w:vAlign w:val="center"/>
          </w:tcPr>
          <w:p w14:paraId="46A9BEF9" w14:textId="77777777" w:rsidR="008C1974" w:rsidRDefault="00570D91">
            <w:pPr>
              <w:autoSpaceDE w:val="0"/>
              <w:autoSpaceDN w:val="0"/>
              <w:adjustRightInd w:val="0"/>
              <w:jc w:val="center"/>
              <w:rPr>
                <w:rFonts w:cs="Times New Roman"/>
                <w:bCs/>
                <w:color w:val="000000"/>
                <w:kern w:val="0"/>
                <w:sz w:val="18"/>
                <w:szCs w:val="18"/>
              </w:rPr>
            </w:pPr>
            <w:ins w:id="111" w:author="Yan XI" w:date="2022-07-22T15:14:00Z">
              <w:r>
                <w:rPr>
                  <w:rFonts w:cs="Times New Roman"/>
                  <w:bCs/>
                  <w:color w:val="000000"/>
                  <w:kern w:val="0"/>
                  <w:sz w:val="18"/>
                  <w:szCs w:val="18"/>
                </w:rPr>
                <w:t>http://doi.org/10.57760/sciencedb.j00001.00469</w:t>
              </w:r>
            </w:ins>
            <w:del w:id="112" w:author="Yan XI" w:date="2022-07-22T15:14:00Z">
              <w:r>
                <w:rPr>
                  <w:rFonts w:cs="Times New Roman"/>
                  <w:bCs/>
                  <w:color w:val="000000"/>
                  <w:kern w:val="0"/>
                  <w:sz w:val="18"/>
                  <w:szCs w:val="18"/>
                </w:rPr>
                <w:delText>https://www.scidb.cn/s/ZZVVbi</w:delText>
              </w:r>
            </w:del>
          </w:p>
        </w:tc>
      </w:tr>
      <w:tr w:rsidR="008C1974" w14:paraId="035855F5" w14:textId="77777777">
        <w:trPr>
          <w:trHeight w:val="20"/>
          <w:jc w:val="center"/>
        </w:trPr>
        <w:tc>
          <w:tcPr>
            <w:tcW w:w="2410" w:type="dxa"/>
            <w:tcBorders>
              <w:top w:val="single" w:sz="4" w:space="0" w:color="auto"/>
              <w:left w:val="nil"/>
              <w:bottom w:val="single" w:sz="12" w:space="0" w:color="auto"/>
              <w:right w:val="single" w:sz="4" w:space="0" w:color="auto"/>
            </w:tcBorders>
            <w:vAlign w:val="center"/>
          </w:tcPr>
          <w:p w14:paraId="7B001D76" w14:textId="77777777" w:rsidR="008C1974" w:rsidRDefault="00570D91">
            <w:pPr>
              <w:autoSpaceDE w:val="0"/>
              <w:autoSpaceDN w:val="0"/>
              <w:adjustRightInd w:val="0"/>
              <w:jc w:val="center"/>
              <w:rPr>
                <w:b/>
                <w:bCs/>
                <w:color w:val="000000"/>
                <w:kern w:val="0"/>
                <w:sz w:val="18"/>
                <w:szCs w:val="18"/>
              </w:rPr>
            </w:pPr>
            <w:r>
              <w:rPr>
                <w:rFonts w:ascii="宋体" w:hAnsi="宋体"/>
                <w:b/>
                <w:bCs/>
                <w:color w:val="000000"/>
                <w:kern w:val="0"/>
                <w:sz w:val="18"/>
                <w:szCs w:val="18"/>
              </w:rPr>
              <w:t>数据库（集）组成</w:t>
            </w:r>
          </w:p>
        </w:tc>
        <w:tc>
          <w:tcPr>
            <w:tcW w:w="5812" w:type="dxa"/>
            <w:tcBorders>
              <w:top w:val="single" w:sz="4" w:space="0" w:color="auto"/>
              <w:left w:val="single" w:sz="4" w:space="0" w:color="auto"/>
              <w:bottom w:val="single" w:sz="12" w:space="0" w:color="auto"/>
              <w:right w:val="nil"/>
            </w:tcBorders>
            <w:vAlign w:val="center"/>
          </w:tcPr>
          <w:p w14:paraId="4E773B11" w14:textId="459D45FA" w:rsidR="008C1974" w:rsidRDefault="00570D91">
            <w:pPr>
              <w:autoSpaceDE w:val="0"/>
              <w:autoSpaceDN w:val="0"/>
              <w:adjustRightInd w:val="0"/>
              <w:rPr>
                <w:rFonts w:cs="Times New Roman"/>
                <w:bCs/>
                <w:color w:val="000000"/>
                <w:kern w:val="0"/>
                <w:sz w:val="18"/>
                <w:szCs w:val="18"/>
              </w:rPr>
            </w:pPr>
            <w:r>
              <w:rPr>
                <w:rFonts w:cs="Times New Roman"/>
                <w:bCs/>
                <w:color w:val="000000"/>
                <w:kern w:val="0"/>
                <w:sz w:val="18"/>
                <w:szCs w:val="18"/>
              </w:rPr>
              <w:t>数据集</w:t>
            </w:r>
            <w:r>
              <w:rPr>
                <w:rFonts w:cs="Times New Roman" w:hint="eastAsia"/>
                <w:bCs/>
                <w:color w:val="000000"/>
                <w:kern w:val="0"/>
                <w:sz w:val="18"/>
                <w:szCs w:val="18"/>
              </w:rPr>
              <w:t>包括</w:t>
            </w:r>
            <w:del w:id="113" w:author="sun shuting" w:date="2022-09-25T16:21:00Z">
              <w:r w:rsidDel="00070559">
                <w:rPr>
                  <w:rFonts w:cs="Times New Roman" w:hint="eastAsia"/>
                  <w:bCs/>
                  <w:color w:val="000000"/>
                  <w:kern w:val="0"/>
                  <w:sz w:val="18"/>
                  <w:szCs w:val="18"/>
                </w:rPr>
                <w:delText>三</w:delText>
              </w:r>
            </w:del>
            <w:ins w:id="114" w:author="sun shuting" w:date="2022-09-25T16:21:00Z">
              <w:r w:rsidR="00070559">
                <w:rPr>
                  <w:rFonts w:cs="Times New Roman" w:hint="eastAsia"/>
                  <w:bCs/>
                  <w:color w:val="000000"/>
                  <w:kern w:val="0"/>
                  <w:sz w:val="18"/>
                  <w:szCs w:val="18"/>
                </w:rPr>
                <w:t>4</w:t>
              </w:r>
            </w:ins>
            <w:r>
              <w:rPr>
                <w:rFonts w:cs="Times New Roman" w:hint="eastAsia"/>
                <w:bCs/>
                <w:color w:val="000000"/>
                <w:kern w:val="0"/>
                <w:sz w:val="18"/>
                <w:szCs w:val="18"/>
              </w:rPr>
              <w:t>个部分：</w:t>
            </w:r>
            <w:commentRangeStart w:id="115"/>
            <w:r>
              <w:rPr>
                <w:rFonts w:cs="Times New Roman"/>
                <w:bCs/>
                <w:color w:val="000000"/>
                <w:kern w:val="0"/>
                <w:sz w:val="18"/>
                <w:szCs w:val="18"/>
              </w:rPr>
              <w:t>文章信息、自我参照的操作化定义</w:t>
            </w:r>
            <w:ins w:id="116" w:author="sun shuting" w:date="2022-09-25T16:21:00Z">
              <w:r w:rsidR="00070559">
                <w:rPr>
                  <w:rFonts w:cs="Times New Roman" w:hint="eastAsia"/>
                  <w:bCs/>
                  <w:color w:val="000000"/>
                  <w:kern w:val="0"/>
                  <w:sz w:val="18"/>
                  <w:szCs w:val="18"/>
                </w:rPr>
                <w:t>、</w:t>
              </w:r>
            </w:ins>
            <w:ins w:id="117" w:author="sun shuting" w:date="2022-09-25T17:52:00Z">
              <w:r w:rsidR="00602DA9">
                <w:rPr>
                  <w:rFonts w:cs="Times New Roman" w:hint="eastAsia"/>
                  <w:bCs/>
                  <w:color w:val="000000"/>
                  <w:kern w:val="0"/>
                  <w:sz w:val="18"/>
                  <w:szCs w:val="18"/>
                </w:rPr>
                <w:t>数据编码</w:t>
              </w:r>
            </w:ins>
            <w:ins w:id="118" w:author="sun shuting" w:date="2022-09-25T16:22:00Z">
              <w:r w:rsidR="00070559">
                <w:rPr>
                  <w:rFonts w:cs="Times New Roman" w:hint="eastAsia"/>
                  <w:bCs/>
                  <w:color w:val="000000"/>
                  <w:kern w:val="0"/>
                  <w:sz w:val="18"/>
                  <w:szCs w:val="18"/>
                </w:rPr>
                <w:t>手册</w:t>
              </w:r>
            </w:ins>
            <w:r>
              <w:rPr>
                <w:rFonts w:cs="Times New Roman" w:hint="eastAsia"/>
                <w:bCs/>
                <w:color w:val="000000"/>
                <w:kern w:val="0"/>
                <w:sz w:val="18"/>
                <w:szCs w:val="18"/>
              </w:rPr>
              <w:t>和各</w:t>
            </w:r>
            <w:ins w:id="119" w:author="sun shuting" w:date="2022-09-25T17:07:00Z">
              <w:r w:rsidR="0058622B">
                <w:rPr>
                  <w:rFonts w:cs="Times New Roman" w:hint="eastAsia"/>
                  <w:bCs/>
                  <w:color w:val="000000"/>
                  <w:kern w:val="0"/>
                  <w:sz w:val="18"/>
                  <w:szCs w:val="18"/>
                </w:rPr>
                <w:t>个</w:t>
              </w:r>
            </w:ins>
            <w:r>
              <w:rPr>
                <w:rFonts w:cs="Times New Roman" w:hint="eastAsia"/>
                <w:bCs/>
                <w:color w:val="000000"/>
                <w:kern w:val="0"/>
                <w:sz w:val="18"/>
                <w:szCs w:val="18"/>
              </w:rPr>
              <w:t>纳入文献中报告</w:t>
            </w:r>
            <w:ins w:id="120" w:author="sun shuting" w:date="2022-09-24T00:32:00Z">
              <w:r w:rsidR="007F588B">
                <w:rPr>
                  <w:rFonts w:cs="Times New Roman" w:hint="eastAsia"/>
                  <w:bCs/>
                  <w:color w:val="000000"/>
                  <w:kern w:val="0"/>
                  <w:sz w:val="18"/>
                  <w:szCs w:val="18"/>
                </w:rPr>
                <w:t>神经成像</w:t>
              </w:r>
            </w:ins>
            <w:commentRangeStart w:id="121"/>
            <w:del w:id="122" w:author="sun shuting" w:date="2022-09-24T00:32:00Z">
              <w:r w:rsidDel="007F588B">
                <w:rPr>
                  <w:rFonts w:cs="Times New Roman"/>
                  <w:bCs/>
                  <w:color w:val="000000"/>
                  <w:kern w:val="0"/>
                  <w:sz w:val="18"/>
                  <w:szCs w:val="18"/>
                </w:rPr>
                <w:delText>fMRI</w:delText>
              </w:r>
              <w:commentRangeEnd w:id="121"/>
              <w:r w:rsidDel="007F588B">
                <w:rPr>
                  <w:rStyle w:val="af2"/>
                </w:rPr>
                <w:commentReference w:id="121"/>
              </w:r>
            </w:del>
            <w:r>
              <w:rPr>
                <w:rFonts w:cs="Times New Roman"/>
                <w:bCs/>
                <w:color w:val="000000"/>
                <w:kern w:val="0"/>
                <w:sz w:val="18"/>
                <w:szCs w:val="18"/>
              </w:rPr>
              <w:t>的坐标点数据。</w:t>
            </w:r>
            <w:commentRangeEnd w:id="115"/>
            <w:r>
              <w:rPr>
                <w:rStyle w:val="af2"/>
              </w:rPr>
              <w:commentReference w:id="115"/>
            </w:r>
            <w:ins w:id="123" w:author="sun shuting" w:date="2022-09-24T00:57:00Z">
              <w:r w:rsidR="002A45B1" w:rsidRPr="002A45B1">
                <w:rPr>
                  <w:rFonts w:cs="Times New Roman" w:hint="eastAsia"/>
                  <w:bCs/>
                  <w:color w:val="000000"/>
                  <w:kern w:val="0"/>
                  <w:sz w:val="18"/>
                  <w:szCs w:val="18"/>
                </w:rPr>
                <w:t>本数据集的数据来自</w:t>
              </w:r>
              <w:r w:rsidR="002A45B1" w:rsidRPr="002A45B1">
                <w:rPr>
                  <w:rFonts w:cs="Times New Roman" w:hint="eastAsia"/>
                  <w:bCs/>
                  <w:color w:val="000000"/>
                  <w:kern w:val="0"/>
                  <w:sz w:val="18"/>
                  <w:szCs w:val="18"/>
                </w:rPr>
                <w:t>66</w:t>
              </w:r>
              <w:r w:rsidR="002A45B1" w:rsidRPr="002A45B1">
                <w:rPr>
                  <w:rFonts w:cs="Times New Roman" w:hint="eastAsia"/>
                  <w:bCs/>
                  <w:color w:val="000000"/>
                  <w:kern w:val="0"/>
                  <w:sz w:val="18"/>
                  <w:szCs w:val="18"/>
                </w:rPr>
                <w:t>篇文献，</w:t>
              </w:r>
              <w:r w:rsidR="002A45B1" w:rsidRPr="002A45B1">
                <w:rPr>
                  <w:rFonts w:cs="Times New Roman" w:hint="eastAsia"/>
                  <w:bCs/>
                  <w:color w:val="000000"/>
                  <w:kern w:val="0"/>
                  <w:sz w:val="18"/>
                  <w:szCs w:val="18"/>
                </w:rPr>
                <w:t>70</w:t>
              </w:r>
              <w:r w:rsidR="002A45B1" w:rsidRPr="002A45B1">
                <w:rPr>
                  <w:rFonts w:cs="Times New Roman" w:hint="eastAsia"/>
                  <w:bCs/>
                  <w:color w:val="000000"/>
                  <w:kern w:val="0"/>
                  <w:sz w:val="18"/>
                  <w:szCs w:val="18"/>
                </w:rPr>
                <w:t>个实验，</w:t>
              </w:r>
              <w:r w:rsidR="002A45B1" w:rsidRPr="002A45B1">
                <w:rPr>
                  <w:rFonts w:cs="Times New Roman" w:hint="eastAsia"/>
                  <w:bCs/>
                  <w:color w:val="000000"/>
                  <w:kern w:val="0"/>
                  <w:sz w:val="18"/>
                  <w:szCs w:val="18"/>
                </w:rPr>
                <w:t>1901</w:t>
              </w:r>
              <w:r w:rsidR="002A45B1" w:rsidRPr="002A45B1">
                <w:rPr>
                  <w:rFonts w:cs="Times New Roman" w:hint="eastAsia"/>
                  <w:bCs/>
                  <w:color w:val="000000"/>
                  <w:kern w:val="0"/>
                  <w:sz w:val="18"/>
                  <w:szCs w:val="18"/>
                </w:rPr>
                <w:t>个被试。数据文件包括</w:t>
              </w:r>
            </w:ins>
            <w:ins w:id="124" w:author="sun shuting" w:date="2022-09-28T13:43:00Z">
              <w:r w:rsidR="006A0D94">
                <w:rPr>
                  <w:rFonts w:cs="Times New Roman"/>
                  <w:bCs/>
                  <w:color w:val="000000"/>
                  <w:kern w:val="0"/>
                  <w:sz w:val="18"/>
                  <w:szCs w:val="18"/>
                </w:rPr>
                <w:t>8</w:t>
              </w:r>
            </w:ins>
            <w:ins w:id="125" w:author="sun shuting" w:date="2022-09-24T00:57:00Z">
              <w:r w:rsidR="002A45B1" w:rsidRPr="002A45B1">
                <w:rPr>
                  <w:rFonts w:cs="Times New Roman" w:hint="eastAsia"/>
                  <w:bCs/>
                  <w:color w:val="000000"/>
                  <w:kern w:val="0"/>
                  <w:sz w:val="18"/>
                  <w:szCs w:val="18"/>
                </w:rPr>
                <w:t>个</w:t>
              </w:r>
              <w:r w:rsidR="002A45B1" w:rsidRPr="002A45B1">
                <w:rPr>
                  <w:rFonts w:cs="Times New Roman" w:hint="eastAsia"/>
                  <w:bCs/>
                  <w:color w:val="000000"/>
                  <w:kern w:val="0"/>
                  <w:sz w:val="18"/>
                  <w:szCs w:val="18"/>
                </w:rPr>
                <w:t>CSV</w:t>
              </w:r>
              <w:r w:rsidR="002A45B1" w:rsidRPr="002A45B1">
                <w:rPr>
                  <w:rFonts w:cs="Times New Roman" w:hint="eastAsia"/>
                  <w:bCs/>
                  <w:color w:val="000000"/>
                  <w:kern w:val="0"/>
                  <w:sz w:val="18"/>
                  <w:szCs w:val="18"/>
                </w:rPr>
                <w:t>文件和</w:t>
              </w:r>
              <w:r w:rsidR="002A45B1" w:rsidRPr="002A45B1">
                <w:rPr>
                  <w:rFonts w:cs="Times New Roman" w:hint="eastAsia"/>
                  <w:bCs/>
                  <w:color w:val="000000"/>
                  <w:kern w:val="0"/>
                  <w:sz w:val="18"/>
                  <w:szCs w:val="18"/>
                </w:rPr>
                <w:t>66</w:t>
              </w:r>
              <w:r w:rsidR="002A45B1" w:rsidRPr="002A45B1">
                <w:rPr>
                  <w:rFonts w:cs="Times New Roman" w:hint="eastAsia"/>
                  <w:bCs/>
                  <w:color w:val="000000"/>
                  <w:kern w:val="0"/>
                  <w:sz w:val="18"/>
                  <w:szCs w:val="18"/>
                </w:rPr>
                <w:t>个</w:t>
              </w:r>
              <w:r w:rsidR="002A45B1" w:rsidRPr="002A45B1">
                <w:rPr>
                  <w:rFonts w:cs="Times New Roman" w:hint="eastAsia"/>
                  <w:bCs/>
                  <w:color w:val="000000"/>
                  <w:kern w:val="0"/>
                  <w:sz w:val="18"/>
                  <w:szCs w:val="18"/>
                </w:rPr>
                <w:t>TXT</w:t>
              </w:r>
              <w:r w:rsidR="002A45B1" w:rsidRPr="002A45B1">
                <w:rPr>
                  <w:rFonts w:cs="Times New Roman" w:hint="eastAsia"/>
                  <w:bCs/>
                  <w:color w:val="000000"/>
                  <w:kern w:val="0"/>
                  <w:sz w:val="18"/>
                  <w:szCs w:val="18"/>
                </w:rPr>
                <w:t>文本文件。其中</w:t>
              </w:r>
            </w:ins>
            <w:ins w:id="126" w:author="sun shuting" w:date="2022-09-25T16:13:00Z">
              <w:r w:rsidR="00DE1D28">
                <w:rPr>
                  <w:rFonts w:cs="Times New Roman"/>
                  <w:bCs/>
                  <w:color w:val="000000"/>
                  <w:kern w:val="0"/>
                  <w:sz w:val="18"/>
                  <w:szCs w:val="18"/>
                </w:rPr>
                <w:t>4</w:t>
              </w:r>
            </w:ins>
            <w:ins w:id="127" w:author="sun shuting" w:date="2022-09-24T00:57:00Z">
              <w:r w:rsidR="002A45B1" w:rsidRPr="002A45B1">
                <w:rPr>
                  <w:rFonts w:cs="Times New Roman" w:hint="eastAsia"/>
                  <w:bCs/>
                  <w:color w:val="000000"/>
                  <w:kern w:val="0"/>
                  <w:sz w:val="18"/>
                  <w:szCs w:val="18"/>
                </w:rPr>
                <w:t>个</w:t>
              </w:r>
              <w:r w:rsidR="002A45B1" w:rsidRPr="002A45B1">
                <w:rPr>
                  <w:rFonts w:cs="Times New Roman" w:hint="eastAsia"/>
                  <w:bCs/>
                  <w:color w:val="000000"/>
                  <w:kern w:val="0"/>
                  <w:sz w:val="18"/>
                  <w:szCs w:val="18"/>
                </w:rPr>
                <w:t>CSV</w:t>
              </w:r>
              <w:r w:rsidR="002A45B1" w:rsidRPr="002A45B1">
                <w:rPr>
                  <w:rFonts w:cs="Times New Roman" w:hint="eastAsia"/>
                  <w:bCs/>
                  <w:color w:val="000000"/>
                  <w:kern w:val="0"/>
                  <w:sz w:val="18"/>
                  <w:szCs w:val="18"/>
                </w:rPr>
                <w:t>文件分别</w:t>
              </w:r>
            </w:ins>
            <w:ins w:id="128" w:author="sun shuting" w:date="2022-09-25T16:14:00Z">
              <w:r w:rsidR="00C42624">
                <w:rPr>
                  <w:rFonts w:cs="Times New Roman" w:hint="eastAsia"/>
                  <w:bCs/>
                  <w:color w:val="000000"/>
                  <w:kern w:val="0"/>
                  <w:sz w:val="18"/>
                  <w:szCs w:val="18"/>
                </w:rPr>
                <w:t>是</w:t>
              </w:r>
            </w:ins>
            <w:ins w:id="129" w:author="sun shuting" w:date="2022-09-25T16:15:00Z">
              <w:r w:rsidR="002F15D3">
                <w:rPr>
                  <w:rFonts w:cs="Times New Roman" w:hint="eastAsia"/>
                  <w:bCs/>
                  <w:color w:val="000000"/>
                  <w:kern w:val="0"/>
                  <w:sz w:val="18"/>
                  <w:szCs w:val="18"/>
                </w:rPr>
                <w:t>对</w:t>
              </w:r>
            </w:ins>
            <w:ins w:id="130" w:author="sun shuting" w:date="2022-09-24T00:57:00Z">
              <w:r w:rsidR="002A45B1" w:rsidRPr="002A45B1">
                <w:rPr>
                  <w:rFonts w:cs="Times New Roman" w:hint="eastAsia"/>
                  <w:bCs/>
                  <w:color w:val="000000"/>
                  <w:kern w:val="0"/>
                  <w:sz w:val="18"/>
                  <w:szCs w:val="18"/>
                </w:rPr>
                <w:t>文献信息和自我参照的操作化定义</w:t>
              </w:r>
            </w:ins>
            <w:ins w:id="131" w:author="sun shuting" w:date="2022-09-25T16:14:00Z">
              <w:r w:rsidR="00C42624">
                <w:rPr>
                  <w:rFonts w:cs="Times New Roman" w:hint="eastAsia"/>
                  <w:bCs/>
                  <w:color w:val="000000"/>
                  <w:kern w:val="0"/>
                  <w:sz w:val="18"/>
                  <w:szCs w:val="18"/>
                </w:rPr>
                <w:t>的中英文两版</w:t>
              </w:r>
              <w:r w:rsidR="002F15D3">
                <w:rPr>
                  <w:rFonts w:cs="Times New Roman" w:hint="eastAsia"/>
                  <w:bCs/>
                  <w:color w:val="000000"/>
                  <w:kern w:val="0"/>
                  <w:sz w:val="18"/>
                  <w:szCs w:val="18"/>
                </w:rPr>
                <w:t>的</w:t>
              </w:r>
            </w:ins>
            <w:ins w:id="132" w:author="sun shuting" w:date="2022-09-25T16:15:00Z">
              <w:r w:rsidR="002F15D3">
                <w:rPr>
                  <w:rFonts w:cs="Times New Roman" w:hint="eastAsia"/>
                  <w:bCs/>
                  <w:color w:val="000000"/>
                  <w:kern w:val="0"/>
                  <w:sz w:val="18"/>
                  <w:szCs w:val="18"/>
                </w:rPr>
                <w:t>摘录</w:t>
              </w:r>
            </w:ins>
            <w:ins w:id="133" w:author="sun shuting" w:date="2022-09-24T00:57:00Z">
              <w:r w:rsidR="002A45B1" w:rsidRPr="002A45B1">
                <w:rPr>
                  <w:rFonts w:cs="Times New Roman" w:hint="eastAsia"/>
                  <w:bCs/>
                  <w:color w:val="000000"/>
                  <w:kern w:val="0"/>
                  <w:sz w:val="18"/>
                  <w:szCs w:val="18"/>
                </w:rPr>
                <w:t>。</w:t>
              </w:r>
            </w:ins>
            <w:ins w:id="134" w:author="sun shuting" w:date="2022-09-25T16:16:00Z">
              <w:r w:rsidR="00D71D47">
                <w:rPr>
                  <w:rFonts w:cs="Times New Roman" w:hint="eastAsia"/>
                  <w:bCs/>
                  <w:color w:val="000000"/>
                  <w:kern w:val="0"/>
                  <w:sz w:val="18"/>
                  <w:szCs w:val="18"/>
                </w:rPr>
                <w:t>自我参照</w:t>
              </w:r>
              <w:r w:rsidR="00D71D47">
                <w:rPr>
                  <w:rFonts w:cs="Times New Roman" w:hint="eastAsia"/>
                  <w:bCs/>
                  <w:color w:val="000000"/>
                  <w:kern w:val="0"/>
                  <w:sz w:val="18"/>
                  <w:szCs w:val="18"/>
                </w:rPr>
                <w:t>_</w:t>
              </w:r>
              <w:r w:rsidR="00D71D47">
                <w:rPr>
                  <w:rFonts w:cs="Times New Roman" w:hint="eastAsia"/>
                  <w:bCs/>
                  <w:color w:val="000000"/>
                  <w:kern w:val="0"/>
                  <w:sz w:val="18"/>
                  <w:szCs w:val="18"/>
                </w:rPr>
                <w:t>文章信息</w:t>
              </w:r>
              <w:r w:rsidR="00D71D47">
                <w:rPr>
                  <w:rFonts w:cs="Times New Roman" w:hint="eastAsia"/>
                  <w:bCs/>
                  <w:color w:val="000000"/>
                  <w:kern w:val="0"/>
                  <w:sz w:val="18"/>
                  <w:szCs w:val="18"/>
                </w:rPr>
                <w:t>.</w:t>
              </w:r>
              <w:r w:rsidR="00D71D47">
                <w:rPr>
                  <w:rFonts w:cs="Times New Roman"/>
                  <w:bCs/>
                  <w:color w:val="000000"/>
                  <w:kern w:val="0"/>
                  <w:sz w:val="18"/>
                  <w:szCs w:val="18"/>
                </w:rPr>
                <w:t>csv</w:t>
              </w:r>
            </w:ins>
            <w:ins w:id="135" w:author="sun shuting" w:date="2022-09-25T16:15:00Z">
              <w:r w:rsidR="002F15D3">
                <w:rPr>
                  <w:rFonts w:cs="Times New Roman" w:hint="eastAsia"/>
                  <w:bCs/>
                  <w:color w:val="000000"/>
                  <w:kern w:val="0"/>
                  <w:sz w:val="18"/>
                  <w:szCs w:val="18"/>
                </w:rPr>
                <w:t>（</w:t>
              </w:r>
            </w:ins>
            <w:ins w:id="136" w:author="sun shuting" w:date="2022-09-25T16:16:00Z">
              <w:r w:rsidR="00D71D47" w:rsidRPr="00E16332">
                <w:rPr>
                  <w:rFonts w:cs="Times New Roman"/>
                  <w:bCs/>
                  <w:color w:val="000000"/>
                  <w:kern w:val="0"/>
                  <w:sz w:val="18"/>
                  <w:szCs w:val="18"/>
                </w:rPr>
                <w:t>Self_Ref_Article_Info.csv</w:t>
              </w:r>
            </w:ins>
            <w:ins w:id="137" w:author="sun shuting" w:date="2022-09-25T16:15:00Z">
              <w:r w:rsidR="002F15D3">
                <w:rPr>
                  <w:rFonts w:cs="Times New Roman" w:hint="eastAsia"/>
                  <w:bCs/>
                  <w:color w:val="000000"/>
                  <w:kern w:val="0"/>
                  <w:sz w:val="18"/>
                  <w:szCs w:val="18"/>
                </w:rPr>
                <w:t>）</w:t>
              </w:r>
            </w:ins>
            <w:ins w:id="138" w:author="sun shuting" w:date="2022-09-24T00:58:00Z">
              <w:r w:rsidR="007F10E3">
                <w:rPr>
                  <w:rFonts w:cs="Times New Roman" w:hint="eastAsia"/>
                  <w:bCs/>
                  <w:color w:val="000000"/>
                  <w:kern w:val="0"/>
                  <w:sz w:val="18"/>
                  <w:szCs w:val="18"/>
                </w:rPr>
                <w:t>包含</w:t>
              </w:r>
            </w:ins>
            <w:ins w:id="139" w:author="sun shuting" w:date="2022-09-24T00:59:00Z">
              <w:r w:rsidR="007F10E3">
                <w:rPr>
                  <w:rFonts w:cs="Times New Roman" w:hint="eastAsia"/>
                  <w:bCs/>
                  <w:color w:val="000000"/>
                  <w:kern w:val="0"/>
                  <w:sz w:val="18"/>
                  <w:szCs w:val="18"/>
                </w:rPr>
                <w:t>文章作者，出版年份，出版期刊，</w:t>
              </w:r>
            </w:ins>
            <w:ins w:id="140" w:author="sun shuting" w:date="2022-09-24T01:00:00Z">
              <w:r w:rsidR="00E16332">
                <w:rPr>
                  <w:rFonts w:cs="Times New Roman" w:hint="eastAsia"/>
                  <w:bCs/>
                  <w:color w:val="000000"/>
                  <w:kern w:val="0"/>
                  <w:sz w:val="18"/>
                  <w:szCs w:val="18"/>
                </w:rPr>
                <w:t>被试量及</w:t>
              </w:r>
            </w:ins>
            <w:ins w:id="141" w:author="sun shuting" w:date="2022-09-24T01:01:00Z">
              <w:r w:rsidR="00E16332">
                <w:rPr>
                  <w:rFonts w:cs="Times New Roman" w:hint="eastAsia"/>
                  <w:bCs/>
                  <w:color w:val="000000"/>
                  <w:kern w:val="0"/>
                  <w:sz w:val="18"/>
                  <w:szCs w:val="18"/>
                </w:rPr>
                <w:t>人口学信息。</w:t>
              </w:r>
            </w:ins>
            <w:ins w:id="142" w:author="sun shuting" w:date="2022-09-25T16:16:00Z">
              <w:r w:rsidR="00D71D47">
                <w:rPr>
                  <w:rFonts w:cs="Times New Roman" w:hint="eastAsia"/>
                  <w:bCs/>
                  <w:color w:val="000000"/>
                  <w:kern w:val="0"/>
                  <w:sz w:val="18"/>
                  <w:szCs w:val="18"/>
                </w:rPr>
                <w:t>自我参照</w:t>
              </w:r>
              <w:r w:rsidR="00D71D47">
                <w:rPr>
                  <w:rFonts w:cs="Times New Roman" w:hint="eastAsia"/>
                  <w:bCs/>
                  <w:color w:val="000000"/>
                  <w:kern w:val="0"/>
                  <w:sz w:val="18"/>
                  <w:szCs w:val="18"/>
                </w:rPr>
                <w:t>_</w:t>
              </w:r>
              <w:r w:rsidR="00D71D47">
                <w:rPr>
                  <w:rFonts w:cs="Times New Roman" w:hint="eastAsia"/>
                  <w:bCs/>
                  <w:color w:val="000000"/>
                  <w:kern w:val="0"/>
                  <w:sz w:val="18"/>
                  <w:szCs w:val="18"/>
                </w:rPr>
                <w:t>操作化定义</w:t>
              </w:r>
              <w:r w:rsidR="00D71D47">
                <w:rPr>
                  <w:rFonts w:cs="Times New Roman" w:hint="eastAsia"/>
                  <w:bCs/>
                  <w:color w:val="000000"/>
                  <w:kern w:val="0"/>
                  <w:sz w:val="18"/>
                  <w:szCs w:val="18"/>
                </w:rPr>
                <w:t>.</w:t>
              </w:r>
              <w:r w:rsidR="00D71D47">
                <w:rPr>
                  <w:rFonts w:cs="Times New Roman"/>
                  <w:bCs/>
                  <w:color w:val="000000"/>
                  <w:kern w:val="0"/>
                  <w:sz w:val="18"/>
                  <w:szCs w:val="18"/>
                </w:rPr>
                <w:t>csv</w:t>
              </w:r>
            </w:ins>
            <w:ins w:id="143" w:author="sun shuting" w:date="2022-09-25T16:15:00Z">
              <w:r w:rsidR="002F15D3">
                <w:rPr>
                  <w:rFonts w:cs="Times New Roman" w:hint="eastAsia"/>
                  <w:bCs/>
                  <w:color w:val="000000"/>
                  <w:kern w:val="0"/>
                  <w:sz w:val="18"/>
                  <w:szCs w:val="18"/>
                </w:rPr>
                <w:t>（</w:t>
              </w:r>
            </w:ins>
            <w:ins w:id="144" w:author="sun shuting" w:date="2022-09-25T16:16:00Z">
              <w:r w:rsidR="00D71D47" w:rsidRPr="00817062">
                <w:rPr>
                  <w:rFonts w:cs="Times New Roman"/>
                  <w:bCs/>
                  <w:color w:val="000000"/>
                  <w:kern w:val="0"/>
                  <w:sz w:val="18"/>
                  <w:szCs w:val="18"/>
                </w:rPr>
                <w:t>Self_Ref_Operationalization.csv</w:t>
              </w:r>
            </w:ins>
            <w:ins w:id="145" w:author="sun shuting" w:date="2022-09-25T16:15:00Z">
              <w:r w:rsidR="002F15D3">
                <w:rPr>
                  <w:rFonts w:cs="Times New Roman" w:hint="eastAsia"/>
                  <w:bCs/>
                  <w:color w:val="000000"/>
                  <w:kern w:val="0"/>
                  <w:sz w:val="18"/>
                  <w:szCs w:val="18"/>
                </w:rPr>
                <w:t>）</w:t>
              </w:r>
            </w:ins>
            <w:ins w:id="146" w:author="sun shuting" w:date="2022-09-24T01:02:00Z">
              <w:r w:rsidR="00817062">
                <w:rPr>
                  <w:rFonts w:cs="Times New Roman" w:hint="eastAsia"/>
                  <w:bCs/>
                  <w:color w:val="000000"/>
                  <w:kern w:val="0"/>
                  <w:sz w:val="18"/>
                  <w:szCs w:val="18"/>
                </w:rPr>
                <w:t>包含</w:t>
              </w:r>
            </w:ins>
            <w:ins w:id="147" w:author="sun shuting" w:date="2022-09-24T01:03:00Z">
              <w:r w:rsidR="00C4368E">
                <w:rPr>
                  <w:rFonts w:cs="Times New Roman" w:hint="eastAsia"/>
                  <w:bCs/>
                  <w:color w:val="000000"/>
                  <w:kern w:val="0"/>
                  <w:sz w:val="18"/>
                  <w:szCs w:val="18"/>
                </w:rPr>
                <w:t>实验所用刺激，实验设计，被试的行为反应</w:t>
              </w:r>
            </w:ins>
            <w:ins w:id="148" w:author="sun shuting" w:date="2022-09-24T01:04:00Z">
              <w:r w:rsidR="00FB5F94">
                <w:rPr>
                  <w:rFonts w:cs="Times New Roman" w:hint="eastAsia"/>
                  <w:bCs/>
                  <w:color w:val="000000"/>
                  <w:kern w:val="0"/>
                  <w:sz w:val="18"/>
                  <w:szCs w:val="18"/>
                </w:rPr>
                <w:t>，神经成像数据的采集设备</w:t>
              </w:r>
            </w:ins>
            <w:ins w:id="149" w:author="sun shuting" w:date="2022-09-24T01:05:00Z">
              <w:r w:rsidR="00FB5F94">
                <w:rPr>
                  <w:rFonts w:cs="Times New Roman" w:hint="eastAsia"/>
                  <w:bCs/>
                  <w:color w:val="000000"/>
                  <w:kern w:val="0"/>
                  <w:sz w:val="18"/>
                  <w:szCs w:val="18"/>
                </w:rPr>
                <w:t>信息。</w:t>
              </w:r>
            </w:ins>
            <w:ins w:id="150" w:author="sun shuting" w:date="2022-09-25T16:17:00Z">
              <w:r w:rsidR="00915F6F">
                <w:rPr>
                  <w:rFonts w:cs="Times New Roman" w:hint="eastAsia"/>
                  <w:bCs/>
                  <w:color w:val="000000"/>
                  <w:kern w:val="0"/>
                  <w:sz w:val="18"/>
                  <w:szCs w:val="18"/>
                </w:rPr>
                <w:t>另外</w:t>
              </w:r>
            </w:ins>
            <w:ins w:id="151" w:author="sun shuting" w:date="2022-09-28T13:43:00Z">
              <w:r w:rsidR="0086214D">
                <w:rPr>
                  <w:rFonts w:cs="Times New Roman"/>
                  <w:bCs/>
                  <w:color w:val="000000"/>
                  <w:kern w:val="0"/>
                  <w:sz w:val="18"/>
                  <w:szCs w:val="18"/>
                </w:rPr>
                <w:t>4</w:t>
              </w:r>
            </w:ins>
            <w:ins w:id="152" w:author="sun shuting" w:date="2022-09-25T16:17:00Z">
              <w:r w:rsidR="00915F6F">
                <w:rPr>
                  <w:rFonts w:cs="Times New Roman" w:hint="eastAsia"/>
                  <w:bCs/>
                  <w:color w:val="000000"/>
                  <w:kern w:val="0"/>
                  <w:sz w:val="18"/>
                  <w:szCs w:val="18"/>
                </w:rPr>
                <w:t>个</w:t>
              </w:r>
              <w:r w:rsidR="00915F6F">
                <w:rPr>
                  <w:rFonts w:cs="Times New Roman" w:hint="eastAsia"/>
                  <w:bCs/>
                  <w:color w:val="000000"/>
                  <w:kern w:val="0"/>
                  <w:sz w:val="18"/>
                  <w:szCs w:val="18"/>
                </w:rPr>
                <w:t>C</w:t>
              </w:r>
              <w:r w:rsidR="00915F6F">
                <w:rPr>
                  <w:rFonts w:cs="Times New Roman"/>
                  <w:bCs/>
                  <w:color w:val="000000"/>
                  <w:kern w:val="0"/>
                  <w:sz w:val="18"/>
                  <w:szCs w:val="18"/>
                </w:rPr>
                <w:t>SV</w:t>
              </w:r>
            </w:ins>
            <w:ins w:id="153" w:author="sun shuting" w:date="2022-09-25T17:52:00Z">
              <w:r w:rsidR="00602DA9">
                <w:rPr>
                  <w:rFonts w:cs="Times New Roman" w:hint="eastAsia"/>
                  <w:bCs/>
                  <w:color w:val="000000"/>
                  <w:kern w:val="0"/>
                  <w:sz w:val="18"/>
                  <w:szCs w:val="18"/>
                </w:rPr>
                <w:t>格式</w:t>
              </w:r>
            </w:ins>
            <w:ins w:id="154" w:author="sun shuting" w:date="2022-09-28T13:44:00Z">
              <w:r w:rsidR="0086214D">
                <w:rPr>
                  <w:rFonts w:cs="Times New Roman" w:hint="eastAsia"/>
                  <w:bCs/>
                  <w:color w:val="000000"/>
                  <w:kern w:val="0"/>
                  <w:sz w:val="18"/>
                  <w:szCs w:val="18"/>
                </w:rPr>
                <w:t>（中英文两版）</w:t>
              </w:r>
            </w:ins>
            <w:ins w:id="155" w:author="sun shuting" w:date="2022-09-25T17:53:00Z">
              <w:r w:rsidR="00602DA9">
                <w:rPr>
                  <w:rFonts w:cs="Times New Roman" w:hint="eastAsia"/>
                  <w:bCs/>
                  <w:color w:val="000000"/>
                  <w:kern w:val="0"/>
                  <w:sz w:val="18"/>
                  <w:szCs w:val="18"/>
                </w:rPr>
                <w:t>的编码手册</w:t>
              </w:r>
            </w:ins>
            <w:ins w:id="156" w:author="sun shuting" w:date="2022-09-25T16:17:00Z">
              <w:r w:rsidR="00915F6F">
                <w:rPr>
                  <w:rFonts w:cs="Times New Roman" w:hint="eastAsia"/>
                  <w:bCs/>
                  <w:color w:val="000000"/>
                  <w:kern w:val="0"/>
                  <w:sz w:val="18"/>
                  <w:szCs w:val="18"/>
                </w:rPr>
                <w:t>则是对这</w:t>
              </w:r>
              <w:r w:rsidR="00915F6F">
                <w:rPr>
                  <w:rFonts w:cs="Times New Roman" w:hint="eastAsia"/>
                  <w:bCs/>
                  <w:color w:val="000000"/>
                  <w:kern w:val="0"/>
                  <w:sz w:val="18"/>
                  <w:szCs w:val="18"/>
                </w:rPr>
                <w:t>4</w:t>
              </w:r>
              <w:r w:rsidR="00915F6F">
                <w:rPr>
                  <w:rFonts w:cs="Times New Roman" w:hint="eastAsia"/>
                  <w:bCs/>
                  <w:color w:val="000000"/>
                  <w:kern w:val="0"/>
                  <w:sz w:val="18"/>
                  <w:szCs w:val="18"/>
                </w:rPr>
                <w:t>个</w:t>
              </w:r>
            </w:ins>
            <w:ins w:id="157" w:author="sun shuting" w:date="2022-09-25T16:18:00Z">
              <w:r w:rsidR="00915F6F">
                <w:rPr>
                  <w:rFonts w:cs="Times New Roman" w:hint="eastAsia"/>
                  <w:bCs/>
                  <w:color w:val="000000"/>
                  <w:kern w:val="0"/>
                  <w:sz w:val="18"/>
                  <w:szCs w:val="18"/>
                </w:rPr>
                <w:t>C</w:t>
              </w:r>
              <w:r w:rsidR="00915F6F">
                <w:rPr>
                  <w:rFonts w:cs="Times New Roman"/>
                  <w:bCs/>
                  <w:color w:val="000000"/>
                  <w:kern w:val="0"/>
                  <w:sz w:val="18"/>
                  <w:szCs w:val="18"/>
                </w:rPr>
                <w:t>SV</w:t>
              </w:r>
              <w:r w:rsidR="00915F6F">
                <w:rPr>
                  <w:rFonts w:cs="Times New Roman" w:hint="eastAsia"/>
                  <w:bCs/>
                  <w:color w:val="000000"/>
                  <w:kern w:val="0"/>
                  <w:sz w:val="18"/>
                  <w:szCs w:val="18"/>
                </w:rPr>
                <w:t>文件中涉及变量的说明</w:t>
              </w:r>
              <w:r w:rsidR="00C17BB3">
                <w:rPr>
                  <w:rFonts w:cs="Times New Roman" w:hint="eastAsia"/>
                  <w:bCs/>
                  <w:color w:val="000000"/>
                  <w:kern w:val="0"/>
                  <w:sz w:val="18"/>
                  <w:szCs w:val="18"/>
                </w:rPr>
                <w:t>，</w:t>
              </w:r>
              <w:r w:rsidR="00C17BB3" w:rsidRPr="00C17BB3">
                <w:rPr>
                  <w:rFonts w:cs="Times New Roman"/>
                  <w:bCs/>
                  <w:color w:val="000000"/>
                  <w:kern w:val="0"/>
                  <w:sz w:val="18"/>
                  <w:szCs w:val="18"/>
                </w:rPr>
                <w:t>Manual_Article_infor</w:t>
              </w:r>
              <w:r w:rsidR="00C17BB3">
                <w:rPr>
                  <w:rFonts w:cs="Times New Roman"/>
                  <w:bCs/>
                  <w:color w:val="000000"/>
                  <w:kern w:val="0"/>
                  <w:sz w:val="18"/>
                  <w:szCs w:val="18"/>
                </w:rPr>
                <w:t>.csv</w:t>
              </w:r>
              <w:r w:rsidR="00C17BB3">
                <w:rPr>
                  <w:rFonts w:cs="Times New Roman" w:hint="eastAsia"/>
                  <w:bCs/>
                  <w:color w:val="000000"/>
                  <w:kern w:val="0"/>
                  <w:sz w:val="18"/>
                  <w:szCs w:val="18"/>
                </w:rPr>
                <w:t>是对</w:t>
              </w:r>
            </w:ins>
            <w:ins w:id="158" w:author="sun shuting" w:date="2022-09-25T16:19:00Z">
              <w:r w:rsidR="00C17BB3">
                <w:rPr>
                  <w:rFonts w:cs="Times New Roman" w:hint="eastAsia"/>
                  <w:bCs/>
                  <w:color w:val="000000"/>
                  <w:kern w:val="0"/>
                  <w:sz w:val="18"/>
                  <w:szCs w:val="18"/>
                </w:rPr>
                <w:t>自我参照</w:t>
              </w:r>
              <w:r w:rsidR="00C17BB3">
                <w:rPr>
                  <w:rFonts w:cs="Times New Roman" w:hint="eastAsia"/>
                  <w:bCs/>
                  <w:color w:val="000000"/>
                  <w:kern w:val="0"/>
                  <w:sz w:val="18"/>
                  <w:szCs w:val="18"/>
                </w:rPr>
                <w:t>_</w:t>
              </w:r>
              <w:r w:rsidR="00C17BB3">
                <w:rPr>
                  <w:rFonts w:cs="Times New Roman" w:hint="eastAsia"/>
                  <w:bCs/>
                  <w:color w:val="000000"/>
                  <w:kern w:val="0"/>
                  <w:sz w:val="18"/>
                  <w:szCs w:val="18"/>
                </w:rPr>
                <w:t>文章信息</w:t>
              </w:r>
              <w:r w:rsidR="00C17BB3">
                <w:rPr>
                  <w:rFonts w:cs="Times New Roman" w:hint="eastAsia"/>
                  <w:bCs/>
                  <w:color w:val="000000"/>
                  <w:kern w:val="0"/>
                  <w:sz w:val="18"/>
                  <w:szCs w:val="18"/>
                </w:rPr>
                <w:t>.</w:t>
              </w:r>
              <w:r w:rsidR="00C17BB3">
                <w:rPr>
                  <w:rFonts w:cs="Times New Roman"/>
                  <w:bCs/>
                  <w:color w:val="000000"/>
                  <w:kern w:val="0"/>
                  <w:sz w:val="18"/>
                  <w:szCs w:val="18"/>
                </w:rPr>
                <w:t>csv</w:t>
              </w:r>
              <w:r w:rsidR="00C17BB3">
                <w:rPr>
                  <w:rFonts w:cs="Times New Roman" w:hint="eastAsia"/>
                  <w:bCs/>
                  <w:color w:val="000000"/>
                  <w:kern w:val="0"/>
                  <w:sz w:val="18"/>
                  <w:szCs w:val="18"/>
                </w:rPr>
                <w:t>（</w:t>
              </w:r>
              <w:r w:rsidR="00C17BB3" w:rsidRPr="00E16332">
                <w:rPr>
                  <w:rFonts w:cs="Times New Roman"/>
                  <w:bCs/>
                  <w:color w:val="000000"/>
                  <w:kern w:val="0"/>
                  <w:sz w:val="18"/>
                  <w:szCs w:val="18"/>
                </w:rPr>
                <w:t>Self_Ref_Article_Info.csv</w:t>
              </w:r>
              <w:r w:rsidR="00C17BB3">
                <w:rPr>
                  <w:rFonts w:cs="Times New Roman" w:hint="eastAsia"/>
                  <w:bCs/>
                  <w:color w:val="000000"/>
                  <w:kern w:val="0"/>
                  <w:sz w:val="18"/>
                  <w:szCs w:val="18"/>
                </w:rPr>
                <w:t>）内信息的说明性文件，</w:t>
              </w:r>
              <w:r w:rsidR="00DD3857" w:rsidRPr="00DD3857">
                <w:rPr>
                  <w:rFonts w:cs="Times New Roman"/>
                  <w:bCs/>
                  <w:color w:val="000000"/>
                  <w:kern w:val="0"/>
                  <w:sz w:val="18"/>
                  <w:szCs w:val="18"/>
                </w:rPr>
                <w:t>Manual_Operationalization</w:t>
              </w:r>
              <w:r w:rsidR="00DD3857">
                <w:rPr>
                  <w:rFonts w:cs="Times New Roman"/>
                  <w:bCs/>
                  <w:color w:val="000000"/>
                  <w:kern w:val="0"/>
                  <w:sz w:val="18"/>
                  <w:szCs w:val="18"/>
                </w:rPr>
                <w:t>.csv</w:t>
              </w:r>
              <w:r w:rsidR="00DD3857">
                <w:rPr>
                  <w:rFonts w:cs="Times New Roman" w:hint="eastAsia"/>
                  <w:bCs/>
                  <w:color w:val="000000"/>
                  <w:kern w:val="0"/>
                  <w:sz w:val="18"/>
                  <w:szCs w:val="18"/>
                </w:rPr>
                <w:t>是对自我参照</w:t>
              </w:r>
              <w:r w:rsidR="00DD3857">
                <w:rPr>
                  <w:rFonts w:cs="Times New Roman" w:hint="eastAsia"/>
                  <w:bCs/>
                  <w:color w:val="000000"/>
                  <w:kern w:val="0"/>
                  <w:sz w:val="18"/>
                  <w:szCs w:val="18"/>
                </w:rPr>
                <w:t>_</w:t>
              </w:r>
              <w:r w:rsidR="00DD3857">
                <w:rPr>
                  <w:rFonts w:cs="Times New Roman" w:hint="eastAsia"/>
                  <w:bCs/>
                  <w:color w:val="000000"/>
                  <w:kern w:val="0"/>
                  <w:sz w:val="18"/>
                  <w:szCs w:val="18"/>
                </w:rPr>
                <w:t>操作化定义</w:t>
              </w:r>
              <w:r w:rsidR="00DD3857">
                <w:rPr>
                  <w:rFonts w:cs="Times New Roman" w:hint="eastAsia"/>
                  <w:bCs/>
                  <w:color w:val="000000"/>
                  <w:kern w:val="0"/>
                  <w:sz w:val="18"/>
                  <w:szCs w:val="18"/>
                </w:rPr>
                <w:t>.</w:t>
              </w:r>
              <w:r w:rsidR="00DD3857">
                <w:rPr>
                  <w:rFonts w:cs="Times New Roman"/>
                  <w:bCs/>
                  <w:color w:val="000000"/>
                  <w:kern w:val="0"/>
                  <w:sz w:val="18"/>
                  <w:szCs w:val="18"/>
                </w:rPr>
                <w:t>csv</w:t>
              </w:r>
              <w:r w:rsidR="00DD3857">
                <w:rPr>
                  <w:rFonts w:cs="Times New Roman" w:hint="eastAsia"/>
                  <w:bCs/>
                  <w:color w:val="000000"/>
                  <w:kern w:val="0"/>
                  <w:sz w:val="18"/>
                  <w:szCs w:val="18"/>
                </w:rPr>
                <w:t>（</w:t>
              </w:r>
              <w:r w:rsidR="00DD3857" w:rsidRPr="00817062">
                <w:rPr>
                  <w:rFonts w:cs="Times New Roman"/>
                  <w:bCs/>
                  <w:color w:val="000000"/>
                  <w:kern w:val="0"/>
                  <w:sz w:val="18"/>
                  <w:szCs w:val="18"/>
                </w:rPr>
                <w:t>Self_Ref_Operationalization.csv</w:t>
              </w:r>
              <w:r w:rsidR="00DD3857">
                <w:rPr>
                  <w:rFonts w:cs="Times New Roman" w:hint="eastAsia"/>
                  <w:bCs/>
                  <w:color w:val="000000"/>
                  <w:kern w:val="0"/>
                  <w:sz w:val="18"/>
                  <w:szCs w:val="18"/>
                </w:rPr>
                <w:t>）</w:t>
              </w:r>
            </w:ins>
            <w:ins w:id="159" w:author="sun shuting" w:date="2022-09-25T16:20:00Z">
              <w:r w:rsidR="00DD3857">
                <w:rPr>
                  <w:rFonts w:cs="Times New Roman" w:hint="eastAsia"/>
                  <w:bCs/>
                  <w:color w:val="000000"/>
                  <w:kern w:val="0"/>
                  <w:sz w:val="18"/>
                  <w:szCs w:val="18"/>
                </w:rPr>
                <w:t>内变量的说明性文件</w:t>
              </w:r>
            </w:ins>
            <w:ins w:id="160" w:author="sun shuting" w:date="2022-09-25T16:18:00Z">
              <w:r w:rsidR="00915F6F">
                <w:rPr>
                  <w:rFonts w:cs="Times New Roman" w:hint="eastAsia"/>
                  <w:bCs/>
                  <w:color w:val="000000"/>
                  <w:kern w:val="0"/>
                  <w:sz w:val="18"/>
                  <w:szCs w:val="18"/>
                </w:rPr>
                <w:t>。</w:t>
              </w:r>
            </w:ins>
            <w:ins w:id="161" w:author="sun shuting" w:date="2022-09-25T16:20:00Z">
              <w:r w:rsidR="00DD3857">
                <w:rPr>
                  <w:rFonts w:cs="Times New Roman" w:hint="eastAsia"/>
                  <w:bCs/>
                  <w:color w:val="000000"/>
                  <w:kern w:val="0"/>
                  <w:sz w:val="18"/>
                  <w:szCs w:val="18"/>
                </w:rPr>
                <w:t>单个</w:t>
              </w:r>
            </w:ins>
            <w:ins w:id="162" w:author="sun shuting" w:date="2022-09-25T16:16:00Z">
              <w:r w:rsidR="00915F6F" w:rsidRPr="002A45B1">
                <w:rPr>
                  <w:rFonts w:cs="Times New Roman" w:hint="eastAsia"/>
                  <w:bCs/>
                  <w:color w:val="000000"/>
                  <w:kern w:val="0"/>
                  <w:sz w:val="18"/>
                  <w:szCs w:val="18"/>
                </w:rPr>
                <w:t>TXT</w:t>
              </w:r>
              <w:r w:rsidR="00915F6F" w:rsidRPr="002A45B1">
                <w:rPr>
                  <w:rFonts w:cs="Times New Roman" w:hint="eastAsia"/>
                  <w:bCs/>
                  <w:color w:val="000000"/>
                  <w:kern w:val="0"/>
                  <w:sz w:val="18"/>
                  <w:szCs w:val="18"/>
                </w:rPr>
                <w:t>文本文件</w:t>
              </w:r>
            </w:ins>
            <w:ins w:id="163" w:author="sun shuting" w:date="2022-09-25T16:21:00Z">
              <w:r w:rsidR="00E150D0">
                <w:rPr>
                  <w:rFonts w:cs="Times New Roman" w:hint="eastAsia"/>
                  <w:bCs/>
                  <w:color w:val="000000"/>
                  <w:kern w:val="0"/>
                  <w:sz w:val="18"/>
                  <w:szCs w:val="18"/>
                </w:rPr>
                <w:t>则包含</w:t>
              </w:r>
            </w:ins>
            <w:ins w:id="164" w:author="sun shuting" w:date="2022-09-25T16:20:00Z">
              <w:r w:rsidR="00E150D0">
                <w:rPr>
                  <w:rFonts w:cs="Times New Roman" w:hint="eastAsia"/>
                  <w:bCs/>
                  <w:color w:val="000000"/>
                  <w:kern w:val="0"/>
                  <w:sz w:val="18"/>
                  <w:szCs w:val="18"/>
                </w:rPr>
                <w:t>一篇文献中</w:t>
              </w:r>
            </w:ins>
            <w:ins w:id="165" w:author="sun shuting" w:date="2022-09-25T16:16:00Z">
              <w:r w:rsidR="00915F6F" w:rsidRPr="002A45B1">
                <w:rPr>
                  <w:rFonts w:cs="Times New Roman" w:hint="eastAsia"/>
                  <w:bCs/>
                  <w:color w:val="000000"/>
                  <w:kern w:val="0"/>
                  <w:sz w:val="18"/>
                  <w:szCs w:val="18"/>
                </w:rPr>
                <w:t>激活坐标点</w:t>
              </w:r>
            </w:ins>
            <w:ins w:id="166" w:author="sun shuting" w:date="2022-09-25T16:21:00Z">
              <w:r w:rsidR="00E150D0">
                <w:rPr>
                  <w:rFonts w:cs="Times New Roman" w:hint="eastAsia"/>
                  <w:bCs/>
                  <w:color w:val="000000"/>
                  <w:kern w:val="0"/>
                  <w:sz w:val="18"/>
                  <w:szCs w:val="18"/>
                </w:rPr>
                <w:t>的</w:t>
              </w:r>
            </w:ins>
            <w:ins w:id="167" w:author="sun shuting" w:date="2022-09-25T16:16:00Z">
              <w:r w:rsidR="00915F6F" w:rsidRPr="002A45B1">
                <w:rPr>
                  <w:rFonts w:cs="Times New Roman" w:hint="eastAsia"/>
                  <w:bCs/>
                  <w:color w:val="000000"/>
                  <w:kern w:val="0"/>
                  <w:sz w:val="18"/>
                  <w:szCs w:val="18"/>
                </w:rPr>
                <w:t>数据</w:t>
              </w:r>
            </w:ins>
            <w:ins w:id="168" w:author="sun shuting" w:date="2022-09-25T16:21:00Z">
              <w:r w:rsidR="00E150D0">
                <w:rPr>
                  <w:rFonts w:cs="Times New Roman" w:hint="eastAsia"/>
                  <w:bCs/>
                  <w:color w:val="000000"/>
                  <w:kern w:val="0"/>
                  <w:sz w:val="18"/>
                  <w:szCs w:val="18"/>
                </w:rPr>
                <w:t>。</w:t>
              </w:r>
            </w:ins>
          </w:p>
        </w:tc>
      </w:tr>
    </w:tbl>
    <w:p w14:paraId="6EE64A5A" w14:textId="77777777" w:rsidR="008C1974" w:rsidRDefault="00570D91">
      <w:pPr>
        <w:spacing w:beforeLines="50" w:before="156" w:afterLines="50" w:after="156"/>
        <w:jc w:val="center"/>
        <w:rPr>
          <w:rFonts w:cs="Times New Roman"/>
          <w:b/>
          <w:bCs/>
          <w:sz w:val="18"/>
          <w:szCs w:val="18"/>
        </w:rPr>
      </w:pPr>
      <w:r>
        <w:rPr>
          <w:rFonts w:cs="Times New Roman" w:hint="eastAsia"/>
          <w:b/>
          <w:bCs/>
          <w:sz w:val="18"/>
          <w:szCs w:val="18"/>
        </w:rPr>
        <w:t>Dataset</w:t>
      </w:r>
      <w:r>
        <w:rPr>
          <w:rFonts w:cs="Times New Roman"/>
          <w:b/>
          <w:bCs/>
          <w:sz w:val="18"/>
          <w:szCs w:val="18"/>
        </w:rPr>
        <w:t xml:space="preserve"> </w:t>
      </w:r>
      <w:r>
        <w:rPr>
          <w:rFonts w:cs="Times New Roman" w:hint="eastAsia"/>
          <w:b/>
          <w:bCs/>
          <w:sz w:val="18"/>
          <w:szCs w:val="18"/>
        </w:rPr>
        <w:t>Profile</w:t>
      </w:r>
    </w:p>
    <w:tbl>
      <w:tblPr>
        <w:tblW w:w="8222" w:type="dxa"/>
        <w:jc w:val="center"/>
        <w:tblBorders>
          <w:top w:val="single" w:sz="12" w:space="0" w:color="auto"/>
          <w:bottom w:val="single" w:sz="12" w:space="0" w:color="auto"/>
          <w:insideH w:val="single" w:sz="4" w:space="0" w:color="auto"/>
          <w:insideV w:val="single" w:sz="4" w:space="0" w:color="auto"/>
        </w:tblBorders>
        <w:tblLayout w:type="fixed"/>
        <w:tblLook w:val="04A0" w:firstRow="1" w:lastRow="0" w:firstColumn="1" w:lastColumn="0" w:noHBand="0" w:noVBand="1"/>
      </w:tblPr>
      <w:tblGrid>
        <w:gridCol w:w="2410"/>
        <w:gridCol w:w="5812"/>
      </w:tblGrid>
      <w:tr w:rsidR="008C1974" w14:paraId="348FF9D5" w14:textId="77777777">
        <w:trPr>
          <w:trHeight w:val="20"/>
          <w:jc w:val="center"/>
        </w:trPr>
        <w:tc>
          <w:tcPr>
            <w:tcW w:w="2410" w:type="dxa"/>
            <w:tcBorders>
              <w:top w:val="single" w:sz="12" w:space="0" w:color="auto"/>
              <w:left w:val="nil"/>
              <w:bottom w:val="single" w:sz="4" w:space="0" w:color="auto"/>
              <w:right w:val="single" w:sz="4" w:space="0" w:color="auto"/>
            </w:tcBorders>
            <w:vAlign w:val="center"/>
          </w:tcPr>
          <w:p w14:paraId="13BF614C" w14:textId="77777777" w:rsidR="008C1974" w:rsidRDefault="00570D91">
            <w:pPr>
              <w:autoSpaceDE w:val="0"/>
              <w:autoSpaceDN w:val="0"/>
              <w:adjustRightInd w:val="0"/>
              <w:jc w:val="center"/>
              <w:rPr>
                <w:b/>
                <w:bCs/>
                <w:color w:val="000000"/>
                <w:kern w:val="0"/>
                <w:sz w:val="18"/>
                <w:szCs w:val="18"/>
              </w:rPr>
            </w:pPr>
            <w:r>
              <w:rPr>
                <w:rFonts w:hint="eastAsia"/>
                <w:b/>
                <w:bCs/>
                <w:color w:val="000000"/>
                <w:kern w:val="0"/>
                <w:sz w:val="18"/>
                <w:szCs w:val="18"/>
              </w:rPr>
              <w:t>Title</w:t>
            </w:r>
          </w:p>
        </w:tc>
        <w:tc>
          <w:tcPr>
            <w:tcW w:w="5812" w:type="dxa"/>
            <w:tcBorders>
              <w:top w:val="single" w:sz="12" w:space="0" w:color="auto"/>
              <w:left w:val="single" w:sz="4" w:space="0" w:color="auto"/>
              <w:bottom w:val="single" w:sz="4" w:space="0" w:color="auto"/>
              <w:right w:val="nil"/>
            </w:tcBorders>
            <w:vAlign w:val="center"/>
          </w:tcPr>
          <w:p w14:paraId="30046B2A" w14:textId="73AE7C32" w:rsidR="008C1974" w:rsidRDefault="00733426">
            <w:pPr>
              <w:pStyle w:val="a9"/>
              <w:widowControl w:val="0"/>
              <w:spacing w:before="0" w:beforeAutospacing="0" w:after="0" w:afterAutospacing="0" w:line="276" w:lineRule="auto"/>
              <w:jc w:val="both"/>
              <w:rPr>
                <w:rFonts w:ascii="Times New Roman" w:hAnsi="Times New Roman" w:cs="Times New Roman"/>
                <w:kern w:val="2"/>
                <w:sz w:val="18"/>
                <w:szCs w:val="18"/>
              </w:rPr>
            </w:pPr>
            <w:ins w:id="169" w:author="sun shuting" w:date="2022-09-24T01:13:00Z">
              <w:r w:rsidRPr="00733426">
                <w:rPr>
                  <w:rFonts w:ascii="Times New Roman" w:hAnsi="Times New Roman" w:cs="Times New Roman"/>
                  <w:kern w:val="2"/>
                  <w:sz w:val="18"/>
                  <w:szCs w:val="18"/>
                </w:rPr>
                <w:t>A "self-reference" database for neuroimaging meta-analysis</w:t>
              </w:r>
            </w:ins>
            <w:del w:id="170" w:author="sun shuting" w:date="2022-09-24T01:13:00Z">
              <w:r w:rsidR="00570D91" w:rsidDel="00733426">
                <w:rPr>
                  <w:rFonts w:ascii="Times New Roman" w:hAnsi="Times New Roman" w:cs="Times New Roman"/>
                  <w:kern w:val="2"/>
                  <w:sz w:val="18"/>
                  <w:szCs w:val="18"/>
                </w:rPr>
                <w:delText>Meta-Self: A Meta-Research Database for Neuroimaging Studies of Self-Reference</w:delText>
              </w:r>
            </w:del>
          </w:p>
        </w:tc>
      </w:tr>
      <w:tr w:rsidR="008C1974" w14:paraId="28F4EC50" w14:textId="77777777">
        <w:trPr>
          <w:trHeight w:val="20"/>
          <w:jc w:val="center"/>
        </w:trPr>
        <w:tc>
          <w:tcPr>
            <w:tcW w:w="2410" w:type="dxa"/>
            <w:tcBorders>
              <w:top w:val="single" w:sz="4" w:space="0" w:color="auto"/>
              <w:left w:val="nil"/>
              <w:bottom w:val="single" w:sz="4" w:space="0" w:color="auto"/>
              <w:right w:val="single" w:sz="4" w:space="0" w:color="auto"/>
            </w:tcBorders>
            <w:vAlign w:val="center"/>
          </w:tcPr>
          <w:p w14:paraId="1270367A" w14:textId="77777777" w:rsidR="008C1974" w:rsidRDefault="00570D91">
            <w:pPr>
              <w:autoSpaceDE w:val="0"/>
              <w:autoSpaceDN w:val="0"/>
              <w:adjustRightInd w:val="0"/>
              <w:jc w:val="center"/>
              <w:rPr>
                <w:rFonts w:cs="Times New Roman"/>
                <w:b/>
                <w:bCs/>
                <w:color w:val="000000"/>
                <w:kern w:val="0"/>
                <w:sz w:val="18"/>
                <w:szCs w:val="18"/>
              </w:rPr>
            </w:pPr>
            <w:r>
              <w:rPr>
                <w:rFonts w:cs="Times New Roman"/>
                <w:b/>
                <w:bCs/>
                <w:color w:val="000000"/>
                <w:kern w:val="0"/>
                <w:sz w:val="18"/>
                <w:szCs w:val="18"/>
              </w:rPr>
              <w:t>Data corresponding author</w:t>
            </w:r>
          </w:p>
        </w:tc>
        <w:tc>
          <w:tcPr>
            <w:tcW w:w="5812" w:type="dxa"/>
            <w:tcBorders>
              <w:top w:val="single" w:sz="4" w:space="0" w:color="auto"/>
              <w:left w:val="single" w:sz="4" w:space="0" w:color="auto"/>
              <w:bottom w:val="single" w:sz="4" w:space="0" w:color="auto"/>
              <w:right w:val="nil"/>
            </w:tcBorders>
            <w:vAlign w:val="center"/>
          </w:tcPr>
          <w:p w14:paraId="75E68E7B" w14:textId="77777777" w:rsidR="008C1974" w:rsidRDefault="00570D91">
            <w:pPr>
              <w:autoSpaceDE w:val="0"/>
              <w:autoSpaceDN w:val="0"/>
              <w:adjustRightInd w:val="0"/>
              <w:ind w:firstLineChars="200" w:firstLine="360"/>
              <w:jc w:val="center"/>
              <w:rPr>
                <w:rFonts w:cs="Times New Roman"/>
                <w:bCs/>
                <w:color w:val="000000"/>
                <w:kern w:val="0"/>
                <w:sz w:val="18"/>
                <w:szCs w:val="18"/>
                <w:lang w:val="fr-FR"/>
              </w:rPr>
            </w:pPr>
            <w:r>
              <w:rPr>
                <w:rFonts w:cs="Times New Roman"/>
                <w:bCs/>
                <w:color w:val="000000"/>
                <w:kern w:val="0"/>
                <w:sz w:val="18"/>
                <w:szCs w:val="18"/>
                <w:lang w:val="fr-FR"/>
              </w:rPr>
              <w:t>Hu Chuan-Peng (hu.chuan-peng@nnu.edu.cn)</w:t>
            </w:r>
          </w:p>
        </w:tc>
      </w:tr>
      <w:tr w:rsidR="008C1974" w14:paraId="6E60536A" w14:textId="77777777">
        <w:trPr>
          <w:trHeight w:val="20"/>
          <w:jc w:val="center"/>
        </w:trPr>
        <w:tc>
          <w:tcPr>
            <w:tcW w:w="2410" w:type="dxa"/>
            <w:tcBorders>
              <w:top w:val="single" w:sz="4" w:space="0" w:color="auto"/>
              <w:left w:val="nil"/>
              <w:bottom w:val="single" w:sz="4" w:space="0" w:color="auto"/>
              <w:right w:val="single" w:sz="4" w:space="0" w:color="auto"/>
            </w:tcBorders>
            <w:vAlign w:val="center"/>
          </w:tcPr>
          <w:p w14:paraId="571A74A1" w14:textId="77777777" w:rsidR="008C1974" w:rsidRDefault="00570D91">
            <w:pPr>
              <w:autoSpaceDE w:val="0"/>
              <w:autoSpaceDN w:val="0"/>
              <w:adjustRightInd w:val="0"/>
              <w:jc w:val="center"/>
              <w:rPr>
                <w:rFonts w:cs="Times New Roman"/>
                <w:b/>
                <w:bCs/>
                <w:color w:val="000000"/>
                <w:kern w:val="0"/>
                <w:sz w:val="18"/>
                <w:szCs w:val="18"/>
              </w:rPr>
            </w:pPr>
            <w:r>
              <w:rPr>
                <w:rFonts w:cs="Times New Roman"/>
                <w:b/>
                <w:bCs/>
                <w:color w:val="000000"/>
                <w:kern w:val="0"/>
                <w:sz w:val="18"/>
                <w:szCs w:val="18"/>
              </w:rPr>
              <w:t>Data authors</w:t>
            </w:r>
          </w:p>
        </w:tc>
        <w:tc>
          <w:tcPr>
            <w:tcW w:w="5812" w:type="dxa"/>
            <w:tcBorders>
              <w:top w:val="single" w:sz="4" w:space="0" w:color="auto"/>
              <w:left w:val="single" w:sz="4" w:space="0" w:color="auto"/>
              <w:bottom w:val="single" w:sz="4" w:space="0" w:color="auto"/>
              <w:right w:val="nil"/>
            </w:tcBorders>
            <w:vAlign w:val="center"/>
          </w:tcPr>
          <w:p w14:paraId="2CF92DD7" w14:textId="77777777" w:rsidR="008C1974" w:rsidRDefault="00570D91">
            <w:pPr>
              <w:autoSpaceDE w:val="0"/>
              <w:autoSpaceDN w:val="0"/>
              <w:adjustRightInd w:val="0"/>
              <w:ind w:firstLineChars="200" w:firstLine="360"/>
              <w:jc w:val="center"/>
              <w:rPr>
                <w:rFonts w:cs="Times New Roman"/>
                <w:bCs/>
                <w:color w:val="000000"/>
                <w:kern w:val="0"/>
                <w:sz w:val="18"/>
                <w:szCs w:val="18"/>
              </w:rPr>
            </w:pPr>
            <w:r>
              <w:rPr>
                <w:rFonts w:cs="Times New Roman"/>
                <w:bCs/>
                <w:color w:val="000000"/>
                <w:kern w:val="0"/>
                <w:sz w:val="18"/>
                <w:szCs w:val="18"/>
              </w:rPr>
              <w:t>Sun Shu-Ting, Wang Nan, Wen Jia-Hui</w:t>
            </w:r>
          </w:p>
        </w:tc>
      </w:tr>
      <w:tr w:rsidR="008C1974" w14:paraId="437802A9" w14:textId="77777777">
        <w:trPr>
          <w:trHeight w:val="20"/>
          <w:jc w:val="center"/>
        </w:trPr>
        <w:tc>
          <w:tcPr>
            <w:tcW w:w="2410" w:type="dxa"/>
            <w:tcBorders>
              <w:top w:val="single" w:sz="4" w:space="0" w:color="auto"/>
              <w:left w:val="nil"/>
              <w:bottom w:val="single" w:sz="4" w:space="0" w:color="auto"/>
              <w:right w:val="single" w:sz="4" w:space="0" w:color="auto"/>
            </w:tcBorders>
            <w:vAlign w:val="center"/>
          </w:tcPr>
          <w:p w14:paraId="006D0033" w14:textId="77777777" w:rsidR="008C1974" w:rsidRDefault="00570D91">
            <w:pPr>
              <w:autoSpaceDE w:val="0"/>
              <w:autoSpaceDN w:val="0"/>
              <w:adjustRightInd w:val="0"/>
              <w:jc w:val="center"/>
              <w:rPr>
                <w:rFonts w:cs="Times New Roman"/>
                <w:b/>
                <w:bCs/>
                <w:color w:val="000000"/>
                <w:kern w:val="0"/>
                <w:sz w:val="18"/>
                <w:szCs w:val="18"/>
              </w:rPr>
            </w:pPr>
            <w:r>
              <w:rPr>
                <w:rFonts w:cs="Times New Roman"/>
                <w:b/>
                <w:bCs/>
                <w:color w:val="000000"/>
                <w:kern w:val="0"/>
                <w:sz w:val="18"/>
                <w:szCs w:val="18"/>
              </w:rPr>
              <w:t>Time Range</w:t>
            </w:r>
          </w:p>
        </w:tc>
        <w:tc>
          <w:tcPr>
            <w:tcW w:w="5812" w:type="dxa"/>
            <w:tcBorders>
              <w:top w:val="single" w:sz="4" w:space="0" w:color="auto"/>
              <w:left w:val="single" w:sz="4" w:space="0" w:color="auto"/>
              <w:bottom w:val="single" w:sz="4" w:space="0" w:color="auto"/>
              <w:right w:val="nil"/>
            </w:tcBorders>
            <w:vAlign w:val="center"/>
          </w:tcPr>
          <w:p w14:paraId="70AD4D36" w14:textId="77777777" w:rsidR="008C1974" w:rsidRDefault="00570D91">
            <w:pPr>
              <w:autoSpaceDE w:val="0"/>
              <w:autoSpaceDN w:val="0"/>
              <w:adjustRightInd w:val="0"/>
              <w:jc w:val="center"/>
              <w:rPr>
                <w:rFonts w:cs="Times New Roman"/>
                <w:bCs/>
                <w:color w:val="000000"/>
                <w:kern w:val="0"/>
                <w:sz w:val="18"/>
                <w:szCs w:val="18"/>
              </w:rPr>
            </w:pPr>
            <w:r>
              <w:rPr>
                <w:rFonts w:cs="Times New Roman"/>
                <w:bCs/>
                <w:color w:val="000000"/>
                <w:kern w:val="0"/>
                <w:sz w:val="18"/>
                <w:szCs w:val="18"/>
              </w:rPr>
              <w:t>1990 – 2021</w:t>
            </w:r>
          </w:p>
        </w:tc>
      </w:tr>
      <w:tr w:rsidR="008C1974" w14:paraId="10C41CB2" w14:textId="77777777">
        <w:trPr>
          <w:trHeight w:val="20"/>
          <w:jc w:val="center"/>
        </w:trPr>
        <w:tc>
          <w:tcPr>
            <w:tcW w:w="2410" w:type="dxa"/>
            <w:tcBorders>
              <w:top w:val="single" w:sz="4" w:space="0" w:color="auto"/>
              <w:left w:val="nil"/>
              <w:bottom w:val="single" w:sz="4" w:space="0" w:color="auto"/>
              <w:right w:val="single" w:sz="4" w:space="0" w:color="auto"/>
            </w:tcBorders>
            <w:vAlign w:val="center"/>
          </w:tcPr>
          <w:p w14:paraId="6E0ADDF1" w14:textId="77777777" w:rsidR="008C1974" w:rsidRDefault="00570D91">
            <w:pPr>
              <w:autoSpaceDE w:val="0"/>
              <w:autoSpaceDN w:val="0"/>
              <w:adjustRightInd w:val="0"/>
              <w:jc w:val="center"/>
              <w:rPr>
                <w:rFonts w:cs="Times New Roman"/>
                <w:b/>
                <w:bCs/>
                <w:color w:val="000000"/>
                <w:kern w:val="0"/>
                <w:sz w:val="18"/>
                <w:szCs w:val="18"/>
              </w:rPr>
            </w:pPr>
            <w:r>
              <w:rPr>
                <w:rFonts w:cs="Times New Roman"/>
                <w:b/>
                <w:bCs/>
                <w:color w:val="000000"/>
                <w:kern w:val="0"/>
                <w:sz w:val="18"/>
                <w:szCs w:val="18"/>
              </w:rPr>
              <w:t>Data volume</w:t>
            </w:r>
          </w:p>
        </w:tc>
        <w:tc>
          <w:tcPr>
            <w:tcW w:w="5812" w:type="dxa"/>
            <w:tcBorders>
              <w:top w:val="single" w:sz="4" w:space="0" w:color="auto"/>
              <w:left w:val="single" w:sz="4" w:space="0" w:color="auto"/>
              <w:bottom w:val="single" w:sz="4" w:space="0" w:color="auto"/>
              <w:right w:val="nil"/>
            </w:tcBorders>
            <w:vAlign w:val="center"/>
          </w:tcPr>
          <w:p w14:paraId="31F14A82" w14:textId="77777777" w:rsidR="008C1974" w:rsidRDefault="00570D91">
            <w:pPr>
              <w:autoSpaceDE w:val="0"/>
              <w:autoSpaceDN w:val="0"/>
              <w:adjustRightInd w:val="0"/>
              <w:jc w:val="center"/>
              <w:rPr>
                <w:rFonts w:cs="Times New Roman"/>
                <w:bCs/>
                <w:color w:val="000000"/>
                <w:kern w:val="0"/>
                <w:sz w:val="18"/>
                <w:szCs w:val="18"/>
              </w:rPr>
            </w:pPr>
            <w:r>
              <w:rPr>
                <w:rFonts w:cs="Times New Roman"/>
                <w:bCs/>
                <w:color w:val="000000"/>
                <w:kern w:val="0"/>
                <w:sz w:val="18"/>
                <w:szCs w:val="18"/>
              </w:rPr>
              <w:t>72KB</w:t>
            </w:r>
          </w:p>
        </w:tc>
      </w:tr>
      <w:tr w:rsidR="008C1974" w14:paraId="1B1C4F90" w14:textId="77777777">
        <w:trPr>
          <w:trHeight w:val="20"/>
          <w:jc w:val="center"/>
        </w:trPr>
        <w:tc>
          <w:tcPr>
            <w:tcW w:w="2410" w:type="dxa"/>
            <w:tcBorders>
              <w:top w:val="single" w:sz="4" w:space="0" w:color="auto"/>
              <w:left w:val="nil"/>
              <w:bottom w:val="single" w:sz="4" w:space="0" w:color="auto"/>
              <w:right w:val="single" w:sz="4" w:space="0" w:color="auto"/>
            </w:tcBorders>
            <w:vAlign w:val="center"/>
          </w:tcPr>
          <w:p w14:paraId="4E8D865F" w14:textId="77777777" w:rsidR="008C1974" w:rsidRDefault="00570D91">
            <w:pPr>
              <w:autoSpaceDE w:val="0"/>
              <w:autoSpaceDN w:val="0"/>
              <w:adjustRightInd w:val="0"/>
              <w:jc w:val="center"/>
              <w:rPr>
                <w:rFonts w:cs="Times New Roman"/>
                <w:b/>
                <w:bCs/>
                <w:color w:val="000000"/>
                <w:kern w:val="0"/>
                <w:sz w:val="18"/>
                <w:szCs w:val="18"/>
              </w:rPr>
            </w:pPr>
            <w:r>
              <w:rPr>
                <w:rFonts w:cs="Times New Roman"/>
                <w:b/>
                <w:bCs/>
                <w:color w:val="000000"/>
                <w:kern w:val="0"/>
                <w:sz w:val="18"/>
                <w:szCs w:val="18"/>
              </w:rPr>
              <w:t>Data format</w:t>
            </w:r>
          </w:p>
        </w:tc>
        <w:tc>
          <w:tcPr>
            <w:tcW w:w="5812" w:type="dxa"/>
            <w:tcBorders>
              <w:top w:val="single" w:sz="4" w:space="0" w:color="auto"/>
              <w:left w:val="single" w:sz="4" w:space="0" w:color="auto"/>
              <w:bottom w:val="single" w:sz="4" w:space="0" w:color="auto"/>
              <w:right w:val="nil"/>
            </w:tcBorders>
            <w:vAlign w:val="center"/>
          </w:tcPr>
          <w:p w14:paraId="2668BCB6" w14:textId="77777777" w:rsidR="008C1974" w:rsidRDefault="00570D91">
            <w:pPr>
              <w:autoSpaceDE w:val="0"/>
              <w:autoSpaceDN w:val="0"/>
              <w:adjustRightInd w:val="0"/>
              <w:jc w:val="center"/>
              <w:rPr>
                <w:rFonts w:cs="Times New Roman"/>
                <w:bCs/>
                <w:color w:val="000000"/>
                <w:kern w:val="0"/>
                <w:sz w:val="18"/>
                <w:szCs w:val="18"/>
              </w:rPr>
            </w:pPr>
            <w:r>
              <w:rPr>
                <w:rFonts w:cs="Times New Roman"/>
                <w:bCs/>
                <w:color w:val="000000"/>
                <w:kern w:val="0"/>
                <w:sz w:val="18"/>
                <w:szCs w:val="18"/>
              </w:rPr>
              <w:t>*.txt, *.csv</w:t>
            </w:r>
          </w:p>
        </w:tc>
      </w:tr>
      <w:tr w:rsidR="008C1974" w14:paraId="2707028A" w14:textId="77777777">
        <w:trPr>
          <w:trHeight w:val="20"/>
          <w:jc w:val="center"/>
        </w:trPr>
        <w:tc>
          <w:tcPr>
            <w:tcW w:w="2410" w:type="dxa"/>
            <w:tcBorders>
              <w:top w:val="single" w:sz="4" w:space="0" w:color="auto"/>
              <w:left w:val="nil"/>
              <w:bottom w:val="single" w:sz="4" w:space="0" w:color="auto"/>
              <w:right w:val="single" w:sz="4" w:space="0" w:color="auto"/>
            </w:tcBorders>
            <w:vAlign w:val="center"/>
          </w:tcPr>
          <w:p w14:paraId="2824F8B1" w14:textId="77777777" w:rsidR="008C1974" w:rsidRDefault="00570D91">
            <w:pPr>
              <w:autoSpaceDE w:val="0"/>
              <w:autoSpaceDN w:val="0"/>
              <w:adjustRightInd w:val="0"/>
              <w:jc w:val="center"/>
              <w:rPr>
                <w:rFonts w:cs="Times New Roman"/>
                <w:b/>
                <w:bCs/>
                <w:color w:val="000000"/>
                <w:kern w:val="0"/>
                <w:sz w:val="18"/>
                <w:szCs w:val="18"/>
              </w:rPr>
            </w:pPr>
            <w:r>
              <w:rPr>
                <w:rFonts w:cs="Times New Roman"/>
                <w:b/>
                <w:bCs/>
                <w:color w:val="000000"/>
                <w:kern w:val="0"/>
                <w:sz w:val="18"/>
                <w:szCs w:val="18"/>
              </w:rPr>
              <w:t>Data service system</w:t>
            </w:r>
          </w:p>
        </w:tc>
        <w:tc>
          <w:tcPr>
            <w:tcW w:w="5812" w:type="dxa"/>
            <w:tcBorders>
              <w:top w:val="single" w:sz="4" w:space="0" w:color="auto"/>
              <w:left w:val="single" w:sz="4" w:space="0" w:color="auto"/>
              <w:bottom w:val="single" w:sz="4" w:space="0" w:color="auto"/>
              <w:right w:val="nil"/>
            </w:tcBorders>
            <w:vAlign w:val="center"/>
          </w:tcPr>
          <w:p w14:paraId="2D656CAD" w14:textId="77777777" w:rsidR="008C1974" w:rsidRDefault="00570D91">
            <w:pPr>
              <w:autoSpaceDE w:val="0"/>
              <w:autoSpaceDN w:val="0"/>
              <w:adjustRightInd w:val="0"/>
              <w:jc w:val="center"/>
              <w:rPr>
                <w:rFonts w:cs="Times New Roman"/>
                <w:bCs/>
                <w:color w:val="000000"/>
                <w:kern w:val="0"/>
                <w:sz w:val="18"/>
                <w:szCs w:val="18"/>
              </w:rPr>
            </w:pPr>
            <w:del w:id="171" w:author="Yan XI" w:date="2022-07-22T15:16:00Z">
              <w:r>
                <w:rPr>
                  <w:rFonts w:cs="Times New Roman"/>
                  <w:bCs/>
                  <w:color w:val="000000"/>
                  <w:kern w:val="0"/>
                  <w:sz w:val="18"/>
                  <w:szCs w:val="18"/>
                </w:rPr>
                <w:delText>https://www.scidb.cn/s/ZZVVbi</w:delText>
              </w:r>
            </w:del>
            <w:ins w:id="172" w:author="Yan XI" w:date="2022-07-22T15:16:00Z">
              <w:r>
                <w:rPr>
                  <w:rFonts w:cs="Times New Roman"/>
                  <w:bCs/>
                  <w:color w:val="000000"/>
                  <w:kern w:val="0"/>
                  <w:sz w:val="18"/>
                  <w:szCs w:val="18"/>
                </w:rPr>
                <w:t>&lt; http://doi.org/10.57760/sciencedb.j00001.00469&gt;</w:t>
              </w:r>
            </w:ins>
          </w:p>
        </w:tc>
      </w:tr>
      <w:tr w:rsidR="008C1974" w14:paraId="03E128A3" w14:textId="77777777">
        <w:trPr>
          <w:trHeight w:val="20"/>
          <w:jc w:val="center"/>
        </w:trPr>
        <w:tc>
          <w:tcPr>
            <w:tcW w:w="2410" w:type="dxa"/>
            <w:tcBorders>
              <w:top w:val="single" w:sz="4" w:space="0" w:color="auto"/>
              <w:left w:val="nil"/>
              <w:bottom w:val="single" w:sz="12" w:space="0" w:color="auto"/>
              <w:right w:val="single" w:sz="4" w:space="0" w:color="auto"/>
            </w:tcBorders>
            <w:vAlign w:val="center"/>
          </w:tcPr>
          <w:p w14:paraId="52F92BDE" w14:textId="77777777" w:rsidR="008C1974" w:rsidRDefault="00570D91">
            <w:pPr>
              <w:autoSpaceDE w:val="0"/>
              <w:autoSpaceDN w:val="0"/>
              <w:adjustRightInd w:val="0"/>
              <w:jc w:val="center"/>
              <w:rPr>
                <w:rFonts w:cs="Times New Roman"/>
                <w:b/>
                <w:bCs/>
                <w:color w:val="000000"/>
                <w:kern w:val="0"/>
                <w:sz w:val="18"/>
                <w:szCs w:val="18"/>
              </w:rPr>
            </w:pPr>
            <w:r>
              <w:rPr>
                <w:rFonts w:cs="Times New Roman"/>
                <w:b/>
                <w:bCs/>
                <w:color w:val="000000"/>
                <w:kern w:val="0"/>
                <w:sz w:val="18"/>
                <w:szCs w:val="18"/>
              </w:rPr>
              <w:t>Database composition</w:t>
            </w:r>
          </w:p>
        </w:tc>
        <w:tc>
          <w:tcPr>
            <w:tcW w:w="5812" w:type="dxa"/>
            <w:tcBorders>
              <w:top w:val="single" w:sz="4" w:space="0" w:color="auto"/>
              <w:left w:val="single" w:sz="4" w:space="0" w:color="auto"/>
              <w:bottom w:val="single" w:sz="12" w:space="0" w:color="auto"/>
              <w:right w:val="nil"/>
            </w:tcBorders>
            <w:vAlign w:val="center"/>
          </w:tcPr>
          <w:p w14:paraId="3C14C548" w14:textId="64A1DC43" w:rsidR="008C1974" w:rsidRDefault="002F7BB4">
            <w:pPr>
              <w:autoSpaceDE w:val="0"/>
              <w:autoSpaceDN w:val="0"/>
              <w:adjustRightInd w:val="0"/>
              <w:rPr>
                <w:rFonts w:cs="Times New Roman"/>
                <w:bCs/>
                <w:color w:val="000000"/>
                <w:kern w:val="0"/>
                <w:sz w:val="18"/>
                <w:szCs w:val="18"/>
              </w:rPr>
            </w:pPr>
            <w:ins w:id="173" w:author="sun shuting" w:date="2022-09-25T16:33:00Z">
              <w:r w:rsidRPr="002F7BB4">
                <w:rPr>
                  <w:rFonts w:cs="Times New Roman"/>
                  <w:bCs/>
                  <w:color w:val="000000"/>
                  <w:kern w:val="0"/>
                  <w:sz w:val="18"/>
                  <w:szCs w:val="18"/>
                </w:rPr>
                <w:t xml:space="preserve">The dataset consists of four parts : article information, operational definition of self-reference, variable description manual and coordinate point data of </w:t>
              </w:r>
              <w:r w:rsidRPr="002F7BB4">
                <w:rPr>
                  <w:rFonts w:cs="Times New Roman"/>
                  <w:bCs/>
                  <w:color w:val="000000"/>
                  <w:kern w:val="0"/>
                  <w:sz w:val="18"/>
                  <w:szCs w:val="18"/>
                </w:rPr>
                <w:lastRenderedPageBreak/>
                <w:t>neuroimaging reported in each included literature. The data of this dataset are from 66 literatures, 70 experiments and 1901 subjects. Data files include 6 CSV files and 66 TXT text files. Four of the CSV files are excerpts from both Chinese and English versions of the operational definition of document information and self-reference. Self _ Ref _ Article _ Info.</w:t>
              </w:r>
            </w:ins>
            <w:ins w:id="174" w:author="sun shuting" w:date="2022-09-25T16:36:00Z">
              <w:r w:rsidR="00A50B96">
                <w:rPr>
                  <w:rFonts w:cs="Times New Roman"/>
                  <w:bCs/>
                  <w:color w:val="000000"/>
                  <w:kern w:val="0"/>
                  <w:sz w:val="18"/>
                  <w:szCs w:val="18"/>
                </w:rPr>
                <w:t xml:space="preserve"> </w:t>
              </w:r>
            </w:ins>
            <w:ins w:id="175" w:author="sun shuting" w:date="2022-09-25T16:33:00Z">
              <w:r w:rsidRPr="002F7BB4">
                <w:rPr>
                  <w:rFonts w:cs="Times New Roman"/>
                  <w:bCs/>
                  <w:color w:val="000000"/>
                  <w:kern w:val="0"/>
                  <w:sz w:val="18"/>
                  <w:szCs w:val="18"/>
                </w:rPr>
                <w:t>csv ) contains the author, publication year, publication journal, number of subjects and demographic information. Self _ Ref _ Operationalization.csv</w:t>
              </w:r>
            </w:ins>
            <w:ins w:id="176" w:author="sun shuting" w:date="2022-09-25T16:37:00Z">
              <w:r w:rsidR="00A50B96">
                <w:rPr>
                  <w:rFonts w:cs="Times New Roman"/>
                  <w:bCs/>
                  <w:color w:val="000000"/>
                  <w:kern w:val="0"/>
                  <w:sz w:val="18"/>
                  <w:szCs w:val="18"/>
                </w:rPr>
                <w:t xml:space="preserve"> </w:t>
              </w:r>
            </w:ins>
            <w:ins w:id="177" w:author="sun shuting" w:date="2022-09-25T16:33:00Z">
              <w:r w:rsidRPr="002F7BB4">
                <w:rPr>
                  <w:rFonts w:cs="Times New Roman"/>
                  <w:bCs/>
                  <w:color w:val="000000"/>
                  <w:kern w:val="0"/>
                  <w:sz w:val="18"/>
                  <w:szCs w:val="18"/>
                </w:rPr>
                <w:t xml:space="preserve">contains the stimulus used in the experiment, the experimental design, the behavioral response of the subject, and the acquisition equipment information of the neuroimaging data. The other </w:t>
              </w:r>
            </w:ins>
            <w:ins w:id="178" w:author="sun shuting" w:date="2022-09-28T13:44:00Z">
              <w:r w:rsidR="0086214D">
                <w:rPr>
                  <w:rFonts w:cs="Times New Roman" w:hint="eastAsia"/>
                  <w:bCs/>
                  <w:color w:val="000000"/>
                  <w:kern w:val="0"/>
                  <w:sz w:val="18"/>
                  <w:szCs w:val="18"/>
                </w:rPr>
                <w:t>four</w:t>
              </w:r>
            </w:ins>
            <w:ins w:id="179" w:author="sun shuting" w:date="2022-09-25T16:33:00Z">
              <w:r w:rsidRPr="002F7BB4">
                <w:rPr>
                  <w:rFonts w:cs="Times New Roman"/>
                  <w:bCs/>
                  <w:color w:val="000000"/>
                  <w:kern w:val="0"/>
                  <w:sz w:val="18"/>
                  <w:szCs w:val="18"/>
                </w:rPr>
                <w:t xml:space="preserve"> </w:t>
              </w:r>
            </w:ins>
            <w:ins w:id="180" w:author="sun shuting" w:date="2022-09-25T17:54:00Z">
              <w:r w:rsidR="00DD3812" w:rsidRPr="00DD3812">
                <w:rPr>
                  <w:rFonts w:cs="Times New Roman"/>
                  <w:bCs/>
                  <w:color w:val="000000"/>
                  <w:kern w:val="0"/>
                  <w:sz w:val="18"/>
                  <w:szCs w:val="18"/>
                </w:rPr>
                <w:t>coding manuals in CSV format</w:t>
              </w:r>
            </w:ins>
            <w:ins w:id="181" w:author="sun shuting" w:date="2022-09-28T13:45:00Z">
              <w:r w:rsidR="00971903" w:rsidRPr="00971903">
                <w:rPr>
                  <w:rFonts w:cs="Times New Roman"/>
                  <w:bCs/>
                  <w:color w:val="000000"/>
                  <w:kern w:val="0"/>
                  <w:sz w:val="18"/>
                  <w:szCs w:val="18"/>
                </w:rPr>
                <w:t xml:space="preserve"> (in both English and Chinese) </w:t>
              </w:r>
            </w:ins>
            <w:ins w:id="182" w:author="sun shuting" w:date="2022-09-25T16:33:00Z">
              <w:r w:rsidRPr="002F7BB4">
                <w:rPr>
                  <w:rFonts w:cs="Times New Roman"/>
                  <w:bCs/>
                  <w:color w:val="000000"/>
                  <w:kern w:val="0"/>
                  <w:sz w:val="18"/>
                  <w:szCs w:val="18"/>
                </w:rPr>
                <w:t xml:space="preserve"> are descriptions of the variables involved in these four CSV files. Manual _ Article _ infor.csv is an explanatory file for the information in Self _ Ref _ Article _ Info.csv, and Manual _ Operationalization.csv is an explanatory file for the variables in Self _ Ref _ Operationalization.csv.</w:t>
              </w:r>
            </w:ins>
            <w:ins w:id="183" w:author="sun shuting" w:date="2022-09-25T16:34:00Z">
              <w:r>
                <w:t xml:space="preserve"> </w:t>
              </w:r>
              <w:r w:rsidRPr="002F7BB4">
                <w:rPr>
                  <w:rFonts w:cs="Times New Roman"/>
                  <w:bCs/>
                  <w:color w:val="000000"/>
                  <w:kern w:val="0"/>
                  <w:sz w:val="18"/>
                  <w:szCs w:val="18"/>
                </w:rPr>
                <w:t>A single TXT text file contains data that activates coordinate points in a literature.</w:t>
              </w:r>
            </w:ins>
            <w:del w:id="184" w:author="sun shuting" w:date="2022-09-25T16:33:00Z">
              <w:r w:rsidR="00570D91" w:rsidDel="002F7BB4">
                <w:rPr>
                  <w:rFonts w:cs="Times New Roman"/>
                  <w:bCs/>
                  <w:color w:val="000000"/>
                  <w:kern w:val="0"/>
                  <w:sz w:val="18"/>
                  <w:szCs w:val="18"/>
                </w:rPr>
                <w:delText>This database include three parts: article information, operationalization of self-reference, and coordinates reported in each included study.</w:delText>
              </w:r>
            </w:del>
          </w:p>
        </w:tc>
      </w:tr>
    </w:tbl>
    <w:p w14:paraId="6FE0A1A5" w14:textId="77777777" w:rsidR="008C1974" w:rsidRDefault="00570D91">
      <w:pPr>
        <w:pStyle w:val="2"/>
      </w:pPr>
      <w:commentRangeStart w:id="185"/>
      <w:r>
        <w:lastRenderedPageBreak/>
        <w:t>引</w:t>
      </w:r>
      <w:r>
        <w:rPr>
          <w:rFonts w:hint="eastAsia"/>
        </w:rPr>
        <w:t xml:space="preserve"> </w:t>
      </w:r>
      <w:r>
        <w:t xml:space="preserve"> </w:t>
      </w:r>
      <w:r>
        <w:t>言</w:t>
      </w:r>
      <w:commentRangeEnd w:id="185"/>
      <w:r>
        <w:rPr>
          <w:rStyle w:val="af2"/>
          <w:rFonts w:cs="宋体"/>
          <w:b w:val="0"/>
          <w:bCs w:val="0"/>
        </w:rPr>
        <w:commentReference w:id="185"/>
      </w:r>
    </w:p>
    <w:p w14:paraId="5CF7CB1F" w14:textId="6330A9C4" w:rsidR="008C1974" w:rsidRDefault="00570D91">
      <w:pPr>
        <w:ind w:firstLineChars="200" w:firstLine="420"/>
        <w:rPr>
          <w:rFonts w:cs="Times New Roman"/>
        </w:rPr>
      </w:pPr>
      <w:bookmarkStart w:id="186" w:name="_Hlk114837179"/>
      <w:r>
        <w:rPr>
          <w:rFonts w:cs="Times New Roman"/>
        </w:rPr>
        <w:t>自我参照</w:t>
      </w:r>
      <w:del w:id="187" w:author="sun shuting" w:date="2022-09-25T14:35:00Z">
        <w:r w:rsidDel="00172632">
          <w:rPr>
            <w:rFonts w:cs="Times New Roman"/>
          </w:rPr>
          <w:delText>加工</w:delText>
        </w:r>
      </w:del>
      <w:r>
        <w:rPr>
          <w:rFonts w:cs="Times New Roman"/>
        </w:rPr>
        <w:t>（</w:t>
      </w:r>
      <w:ins w:id="188" w:author="sun shuting" w:date="2022-09-25T14:36:00Z">
        <w:r w:rsidR="00172632">
          <w:rPr>
            <w:rFonts w:eastAsia="华文楷体" w:cs="Times New Roman" w:hint="eastAsia"/>
            <w:szCs w:val="21"/>
          </w:rPr>
          <w:t>self</w:t>
        </w:r>
        <w:r w:rsidR="00172632">
          <w:rPr>
            <w:rFonts w:eastAsia="华文楷体" w:cs="Times New Roman"/>
            <w:szCs w:val="21"/>
          </w:rPr>
          <w:t>-</w:t>
        </w:r>
        <w:r w:rsidR="00172632">
          <w:rPr>
            <w:rFonts w:eastAsia="华文楷体" w:cs="Times New Roman" w:hint="eastAsia"/>
            <w:szCs w:val="21"/>
          </w:rPr>
          <w:t>reference</w:t>
        </w:r>
        <w:r w:rsidR="00172632" w:rsidDel="00172632">
          <w:rPr>
            <w:rFonts w:cs="Times New Roman"/>
          </w:rPr>
          <w:t xml:space="preserve"> </w:t>
        </w:r>
        <w:r w:rsidR="00172632">
          <w:rPr>
            <w:rFonts w:cs="Times New Roman" w:hint="eastAsia"/>
          </w:rPr>
          <w:t>，</w:t>
        </w:r>
        <w:r w:rsidR="00172632" w:rsidRPr="00705F48">
          <w:rPr>
            <w:rFonts w:asciiTheme="majorEastAsia" w:eastAsiaTheme="majorEastAsia" w:hAnsiTheme="majorEastAsia" w:cs="Times New Roman" w:hint="eastAsia"/>
            <w:szCs w:val="21"/>
          </w:rPr>
          <w:t>或自我参照加工</w:t>
        </w:r>
      </w:ins>
      <w:del w:id="189" w:author="sun shuting" w:date="2022-09-25T14:36:00Z">
        <w:r w:rsidDel="00172632">
          <w:rPr>
            <w:rFonts w:cs="Times New Roman"/>
          </w:rPr>
          <w:delText>self-referential</w:delText>
        </w:r>
      </w:del>
      <w:del w:id="190" w:author="sun shuting" w:date="2022-09-25T14:35:00Z">
        <w:r w:rsidDel="00172632">
          <w:rPr>
            <w:rFonts w:cs="Times New Roman"/>
          </w:rPr>
          <w:delText xml:space="preserve"> processing</w:delText>
        </w:r>
      </w:del>
      <w:r>
        <w:rPr>
          <w:rFonts w:cs="Times New Roman"/>
        </w:rPr>
        <w:t>）</w:t>
      </w:r>
      <w:r>
        <w:rPr>
          <w:rFonts w:cs="Times New Roman" w:hint="eastAsia"/>
        </w:rPr>
        <w:t>是认知科学与认知神经科学中常用的概念，通常</w:t>
      </w:r>
      <w:r>
        <w:rPr>
          <w:rFonts w:cs="Times New Roman"/>
        </w:rPr>
        <w:t>指处理与自我相关的信息的认知过程</w:t>
      </w:r>
      <w:r w:rsidRPr="00705F48">
        <w:rPr>
          <w:rFonts w:cs="Times New Roman"/>
          <w:kern w:val="0"/>
          <w:szCs w:val="24"/>
          <w:highlight w:val="yellow"/>
          <w:vertAlign w:val="superscript"/>
        </w:rPr>
        <w:t>[1]</w:t>
      </w:r>
      <w:r>
        <w:rPr>
          <w:rFonts w:cs="Times New Roman"/>
        </w:rPr>
        <w:t>。认知科学的早期研究表明，</w:t>
      </w:r>
      <w:del w:id="191" w:author="sun shuting" w:date="2022-09-23T14:18:00Z">
        <w:r w:rsidDel="00FF3517">
          <w:rPr>
            <w:rFonts w:cs="Times New Roman"/>
          </w:rPr>
          <w:delText>不仅</w:delText>
        </w:r>
        <w:r w:rsidDel="00FF3517">
          <w:rPr>
            <w:rFonts w:cs="Times New Roman" w:hint="eastAsia"/>
          </w:rPr>
          <w:delText>生活中</w:delText>
        </w:r>
        <w:r w:rsidDel="00FF3517">
          <w:rPr>
            <w:rFonts w:cs="Times New Roman"/>
          </w:rPr>
          <w:delText>人类</w:delText>
        </w:r>
        <w:r w:rsidDel="00FF3517">
          <w:rPr>
            <w:rFonts w:cs="Times New Roman" w:hint="eastAsia"/>
          </w:rPr>
          <w:delText>会</w:delText>
        </w:r>
        <w:r w:rsidDel="00FF3517">
          <w:rPr>
            <w:rFonts w:cs="Times New Roman"/>
          </w:rPr>
          <w:delText>优先处理与自我相关的信息（如著名的鸡尾酒会效应）</w:delText>
        </w:r>
        <w:r w:rsidDel="00FF3517">
          <w:rPr>
            <w:rFonts w:cs="Times New Roman"/>
            <w:kern w:val="0"/>
            <w:szCs w:val="24"/>
            <w:highlight w:val="yellow"/>
            <w:vertAlign w:val="superscript"/>
          </w:rPr>
          <w:delText>[2]</w:delText>
        </w:r>
        <w:r w:rsidDel="00FF3517">
          <w:rPr>
            <w:rFonts w:cs="Times New Roman"/>
          </w:rPr>
          <w:delText>，而且外界信息在实验室中与自我</w:delText>
        </w:r>
        <w:r w:rsidDel="00FF3517">
          <w:rPr>
            <w:rFonts w:cs="Times New Roman" w:hint="eastAsia"/>
          </w:rPr>
          <w:delText>建立</w:delText>
        </w:r>
        <w:r w:rsidDel="00FF3517">
          <w:rPr>
            <w:rFonts w:cs="Times New Roman"/>
          </w:rPr>
          <w:delText>临时</w:delText>
        </w:r>
        <w:r w:rsidDel="00FF3517">
          <w:rPr>
            <w:rFonts w:cs="Times New Roman" w:hint="eastAsia"/>
          </w:rPr>
          <w:delText>关系</w:delText>
        </w:r>
        <w:r w:rsidDel="00FF3517">
          <w:rPr>
            <w:rFonts w:cs="Times New Roman"/>
          </w:rPr>
          <w:delText>时，也会被更好地编码和记忆</w:delText>
        </w:r>
        <w:bookmarkStart w:id="192" w:name="_Hlk105337466"/>
        <w:r w:rsidDel="00FF3517">
          <w:rPr>
            <w:rFonts w:cs="Times New Roman"/>
            <w:kern w:val="0"/>
            <w:szCs w:val="24"/>
            <w:highlight w:val="yellow"/>
            <w:vertAlign w:val="superscript"/>
          </w:rPr>
          <w:delText>[3]</w:delText>
        </w:r>
        <w:bookmarkEnd w:id="192"/>
        <w:r w:rsidDel="00FF3517">
          <w:rPr>
            <w:rFonts w:cs="Times New Roman"/>
          </w:rPr>
          <w:delText>。</w:delText>
        </w:r>
      </w:del>
      <w:ins w:id="193" w:author="sun shuting" w:date="2022-09-23T14:18:00Z">
        <w:r w:rsidR="00FF3517" w:rsidRPr="00AA1000">
          <w:rPr>
            <w:rFonts w:hint="eastAsia"/>
          </w:rPr>
          <w:t>人们在</w:t>
        </w:r>
        <w:r w:rsidR="00FF3517">
          <w:rPr>
            <w:rFonts w:hint="eastAsia"/>
          </w:rPr>
          <w:t>不仅在现实生活，而且在实验室中存在优先处理自我相关的信息的倾向</w:t>
        </w:r>
        <w:r w:rsidR="00FF3517" w:rsidRPr="00F2640F">
          <w:rPr>
            <w:vertAlign w:val="superscript"/>
          </w:rPr>
          <w:t>[2,3]</w:t>
        </w:r>
        <w:r w:rsidR="00FF3517">
          <w:rPr>
            <w:rFonts w:hint="eastAsia"/>
          </w:rPr>
          <w:t>。</w:t>
        </w:r>
      </w:ins>
      <w:del w:id="194" w:author="sun shuting" w:date="2022-09-23T14:19:00Z">
        <w:r w:rsidDel="00FF3517">
          <w:rPr>
            <w:rFonts w:cs="Times New Roman" w:hint="eastAsia"/>
          </w:rPr>
          <w:delText>在</w:delText>
        </w:r>
        <w:r w:rsidDel="00FF3517">
          <w:rPr>
            <w:rFonts w:cs="Times New Roman"/>
          </w:rPr>
          <w:delText>认知神经科学兴起后，研究者发现</w:delText>
        </w:r>
        <w:r w:rsidDel="00FF3517">
          <w:rPr>
            <w:rFonts w:cs="Times New Roman" w:hint="eastAsia"/>
          </w:rPr>
          <w:delText>自我参照加工的脑区特异性，</w:delText>
        </w:r>
        <w:r w:rsidDel="00FF3517">
          <w:rPr>
            <w:rFonts w:cs="Times New Roman"/>
          </w:rPr>
          <w:delText>与加工他人相关信息的条件相比，</w:delText>
        </w:r>
      </w:del>
      <w:r>
        <w:rPr>
          <w:rFonts w:cs="Times New Roman"/>
        </w:rPr>
        <w:t>加工自我相关信息</w:t>
      </w:r>
      <w:ins w:id="195" w:author="sun shuting" w:date="2022-09-23T14:21:00Z">
        <w:r w:rsidR="004E5B83">
          <w:rPr>
            <w:rFonts w:cs="Times New Roman" w:hint="eastAsia"/>
          </w:rPr>
          <w:t>时，</w:t>
        </w:r>
      </w:ins>
      <w:del w:id="196" w:author="sun shuting" w:date="2022-09-23T14:20:00Z">
        <w:r w:rsidDel="004E5B83">
          <w:rPr>
            <w:rFonts w:cs="Times New Roman"/>
          </w:rPr>
          <w:delText>的条件下</w:delText>
        </w:r>
      </w:del>
      <w:del w:id="197" w:author="sun shuting" w:date="2022-09-25T14:34:00Z">
        <w:r w:rsidDel="002B62A9">
          <w:rPr>
            <w:rFonts w:cs="Times New Roman"/>
          </w:rPr>
          <w:delText>，</w:delText>
        </w:r>
      </w:del>
      <w:r>
        <w:rPr>
          <w:rFonts w:cs="Times New Roman"/>
        </w:rPr>
        <w:t>腹内侧前额叶皮质</w:t>
      </w:r>
      <w:r>
        <w:rPr>
          <w:rFonts w:cs="Times New Roman"/>
        </w:rPr>
        <w:t>(</w:t>
      </w:r>
      <w:del w:id="198" w:author="sun shuting" w:date="2022-09-23T14:21:00Z">
        <w:r w:rsidDel="004E5B83">
          <w:rPr>
            <w:rFonts w:cs="Times New Roman"/>
          </w:rPr>
          <w:delText xml:space="preserve">ventromedial frontal cortex, </w:delText>
        </w:r>
      </w:del>
      <w:r>
        <w:rPr>
          <w:rFonts w:cs="Times New Roman"/>
        </w:rPr>
        <w:t>vmPFC)</w:t>
      </w:r>
      <w:r>
        <w:rPr>
          <w:rFonts w:cs="Times New Roman"/>
        </w:rPr>
        <w:t>和后扣带皮层（</w:t>
      </w:r>
      <w:del w:id="199" w:author="sun shuting" w:date="2022-09-23T14:21:00Z">
        <w:r w:rsidDel="004E5B83">
          <w:rPr>
            <w:rFonts w:cs="Times New Roman" w:hint="eastAsia"/>
          </w:rPr>
          <w:delText>P</w:delText>
        </w:r>
        <w:r w:rsidDel="004E5B83">
          <w:rPr>
            <w:rFonts w:cs="Times New Roman"/>
          </w:rPr>
          <w:delText xml:space="preserve">osterior cingulate cortex, </w:delText>
        </w:r>
      </w:del>
      <w:r>
        <w:rPr>
          <w:rFonts w:cs="Times New Roman"/>
        </w:rPr>
        <w:t>PCC</w:t>
      </w:r>
      <w:r>
        <w:rPr>
          <w:rFonts w:cs="Times New Roman"/>
        </w:rPr>
        <w:t>）等脑区</w:t>
      </w:r>
      <w:ins w:id="200" w:author="sun shuting" w:date="2022-09-23T14:21:00Z">
        <w:r w:rsidR="004E5B83">
          <w:rPr>
            <w:rFonts w:cs="Times New Roman" w:hint="eastAsia"/>
          </w:rPr>
          <w:t>的特异性</w:t>
        </w:r>
      </w:ins>
      <w:r>
        <w:rPr>
          <w:rFonts w:cs="Times New Roman"/>
        </w:rPr>
        <w:t>激活</w:t>
      </w:r>
      <w:ins w:id="201" w:author="sun shuting" w:date="2022-09-23T14:21:00Z">
        <w:r w:rsidR="00393E40">
          <w:rPr>
            <w:rFonts w:hint="eastAsia"/>
          </w:rPr>
          <w:t>为这一倾向提供了神经学证据</w:t>
        </w:r>
      </w:ins>
      <w:r w:rsidRPr="00705F48">
        <w:rPr>
          <w:rFonts w:cs="Times New Roman"/>
          <w:kern w:val="0"/>
          <w:szCs w:val="24"/>
          <w:highlight w:val="yellow"/>
          <w:vertAlign w:val="superscript"/>
        </w:rPr>
        <w:t>[4,5]</w:t>
      </w:r>
      <w:r>
        <w:rPr>
          <w:rFonts w:cs="Times New Roman"/>
        </w:rPr>
        <w:t>。</w:t>
      </w:r>
      <w:del w:id="202" w:author="sun shuting" w:date="2022-09-23T14:22:00Z">
        <w:r w:rsidDel="00393E40">
          <w:rPr>
            <w:rFonts w:cs="Times New Roman"/>
            <w:kern w:val="0"/>
            <w:szCs w:val="24"/>
            <w:lang w:val="de-DE"/>
          </w:rPr>
          <w:delText>Northoff</w:delText>
        </w:r>
        <w:r w:rsidDel="00393E40">
          <w:rPr>
            <w:rFonts w:cs="Times New Roman"/>
            <w:kern w:val="0"/>
            <w:szCs w:val="24"/>
          </w:rPr>
          <w:delText>等</w:delText>
        </w:r>
        <w:r w:rsidDel="00393E40">
          <w:rPr>
            <w:rFonts w:cs="Times New Roman"/>
            <w:kern w:val="0"/>
            <w:szCs w:val="24"/>
            <w:lang w:val="de-DE"/>
          </w:rPr>
          <w:delText>(2006)</w:delText>
        </w:r>
        <w:r w:rsidDel="00393E40">
          <w:rPr>
            <w:rFonts w:cs="Times New Roman" w:hint="eastAsia"/>
          </w:rPr>
          <w:delText>对多种涉及自我相关信息加工的</w:delText>
        </w:r>
        <w:r w:rsidDel="00393E40">
          <w:rPr>
            <w:rFonts w:cs="Times New Roman" w:hint="eastAsia"/>
            <w:lang w:val="de-DE"/>
          </w:rPr>
          <w:delText>fMRI</w:delText>
        </w:r>
        <w:r w:rsidDel="00393E40">
          <w:rPr>
            <w:rFonts w:cs="Times New Roman" w:hint="eastAsia"/>
          </w:rPr>
          <w:delText>研究进行的</w:delText>
        </w:r>
        <w:r w:rsidDel="00393E40">
          <w:rPr>
            <w:rFonts w:cs="Times New Roman"/>
          </w:rPr>
          <w:delText>元分析表明</w:delText>
        </w:r>
        <w:r w:rsidDel="00393E40">
          <w:rPr>
            <w:rFonts w:cs="Times New Roman"/>
            <w:lang w:val="de-DE"/>
          </w:rPr>
          <w:delText>，</w:delText>
        </w:r>
        <w:r w:rsidDel="00393E40">
          <w:rPr>
            <w:rFonts w:cs="Times New Roman"/>
          </w:rPr>
          <w:delText>自我</w:delText>
        </w:r>
        <w:r w:rsidDel="00393E40">
          <w:rPr>
            <w:rFonts w:cs="Times New Roman" w:hint="eastAsia"/>
          </w:rPr>
          <w:delText>相关的刺激</w:delText>
        </w:r>
        <w:r w:rsidDel="00393E40">
          <w:rPr>
            <w:rFonts w:cs="Times New Roman"/>
          </w:rPr>
          <w:delText>激活了皮质中线结构</w:delText>
        </w:r>
        <w:r w:rsidDel="00393E40">
          <w:rPr>
            <w:rFonts w:cs="Times New Roman"/>
            <w:lang w:val="de-DE"/>
          </w:rPr>
          <w:delText>，</w:delText>
        </w:r>
        <w:r w:rsidDel="00393E40">
          <w:rPr>
            <w:rFonts w:cs="Times New Roman" w:hint="eastAsia"/>
            <w:lang w:val="de-DE"/>
          </w:rPr>
          <w:delText>其</w:delText>
        </w:r>
        <w:r w:rsidDel="00393E40">
          <w:rPr>
            <w:rFonts w:cs="Times New Roman" w:hint="eastAsia"/>
          </w:rPr>
          <w:delText>包括内侧眶前额叶皮层</w:delText>
        </w:r>
        <w:r w:rsidDel="00393E40">
          <w:rPr>
            <w:rFonts w:cs="Times New Roman" w:hint="eastAsia"/>
            <w:lang w:val="de-DE"/>
          </w:rPr>
          <w:delText>（</w:delText>
        </w:r>
        <w:r w:rsidDel="00393E40">
          <w:rPr>
            <w:rFonts w:cs="Times New Roman"/>
            <w:lang w:val="de-DE"/>
          </w:rPr>
          <w:delText>medial orbital prefrontal cortex, MOFC</w:delText>
        </w:r>
        <w:r w:rsidDel="00393E40">
          <w:rPr>
            <w:rFonts w:cs="Times New Roman" w:hint="eastAsia"/>
            <w:lang w:val="de-DE"/>
          </w:rPr>
          <w:delText>）</w:delText>
        </w:r>
        <w:r w:rsidDel="00393E40">
          <w:rPr>
            <w:rFonts w:cs="Times New Roman" w:hint="eastAsia"/>
          </w:rPr>
          <w:delText>、腹内侧前额叶皮层</w:delText>
        </w:r>
        <w:r w:rsidDel="00393E40">
          <w:rPr>
            <w:rFonts w:cs="Times New Roman" w:hint="eastAsia"/>
            <w:lang w:val="de-DE"/>
          </w:rPr>
          <w:delText>（</w:delText>
        </w:r>
        <w:r w:rsidDel="00393E40">
          <w:rPr>
            <w:rFonts w:cs="Times New Roman"/>
            <w:lang w:val="de-DE"/>
          </w:rPr>
          <w:delText>vmPFC</w:delText>
        </w:r>
        <w:r w:rsidDel="00393E40">
          <w:rPr>
            <w:rFonts w:cs="Times New Roman" w:hint="eastAsia"/>
            <w:lang w:val="de-DE"/>
          </w:rPr>
          <w:delText>）</w:delText>
        </w:r>
        <w:r w:rsidDel="00393E40">
          <w:rPr>
            <w:rFonts w:cs="Times New Roman" w:hint="eastAsia"/>
          </w:rPr>
          <w:delText>、下和上部前扣带回</w:delText>
        </w:r>
        <w:r w:rsidDel="00393E40">
          <w:rPr>
            <w:rFonts w:cs="Times New Roman" w:hint="eastAsia"/>
            <w:lang w:val="de-DE"/>
          </w:rPr>
          <w:delText>（</w:delText>
        </w:r>
        <w:r w:rsidDel="00393E40">
          <w:rPr>
            <w:rFonts w:cs="Times New Roman"/>
            <w:lang w:val="de-DE"/>
          </w:rPr>
          <w:delText>sub/pre- and supragenual anterior cingulate cortex, paCC/saCC</w:delText>
        </w:r>
        <w:r w:rsidDel="00393E40">
          <w:rPr>
            <w:rFonts w:cs="Times New Roman" w:hint="eastAsia"/>
            <w:lang w:val="de-DE"/>
          </w:rPr>
          <w:delText>）</w:delText>
        </w:r>
        <w:r w:rsidDel="00393E40">
          <w:rPr>
            <w:rFonts w:cs="Times New Roman" w:hint="eastAsia"/>
          </w:rPr>
          <w:delText>、背内侧前额叶皮层</w:delText>
        </w:r>
        <w:r w:rsidDel="00393E40">
          <w:rPr>
            <w:rFonts w:cs="Times New Roman" w:hint="eastAsia"/>
            <w:lang w:val="de-DE"/>
          </w:rPr>
          <w:delText>（</w:delText>
        </w:r>
        <w:r w:rsidDel="00393E40">
          <w:rPr>
            <w:rFonts w:cs="Times New Roman"/>
            <w:lang w:val="de-DE"/>
          </w:rPr>
          <w:delText>dorsomedial prefrontal cortex, dmPFC</w:delText>
        </w:r>
        <w:r w:rsidDel="00393E40">
          <w:rPr>
            <w:rFonts w:cs="Times New Roman" w:hint="eastAsia"/>
            <w:lang w:val="de-DE"/>
          </w:rPr>
          <w:delText>）</w:delText>
        </w:r>
        <w:r w:rsidDel="00393E40">
          <w:rPr>
            <w:rFonts w:cs="Times New Roman" w:hint="eastAsia"/>
          </w:rPr>
          <w:delText>、内侧顶叶皮层</w:delText>
        </w:r>
        <w:r w:rsidDel="00393E40">
          <w:rPr>
            <w:rFonts w:cs="Times New Roman" w:hint="eastAsia"/>
            <w:lang w:val="de-DE"/>
          </w:rPr>
          <w:delText>（</w:delText>
        </w:r>
        <w:r w:rsidDel="00393E40">
          <w:rPr>
            <w:rFonts w:cs="Times New Roman"/>
            <w:lang w:val="de-DE"/>
          </w:rPr>
          <w:delText>medial parietal cortex, MPC</w:delText>
        </w:r>
        <w:r w:rsidDel="00393E40">
          <w:rPr>
            <w:rFonts w:cs="Times New Roman" w:hint="eastAsia"/>
            <w:lang w:val="de-DE"/>
          </w:rPr>
          <w:delText>）</w:delText>
        </w:r>
        <w:r w:rsidDel="00393E40">
          <w:rPr>
            <w:rFonts w:cs="Times New Roman" w:hint="eastAsia"/>
          </w:rPr>
          <w:delText>、后扣带回</w:delText>
        </w:r>
        <w:r w:rsidDel="00393E40">
          <w:rPr>
            <w:rFonts w:cs="Times New Roman" w:hint="eastAsia"/>
            <w:lang w:val="de-DE"/>
          </w:rPr>
          <w:delText>（</w:delText>
        </w:r>
        <w:r w:rsidDel="00393E40">
          <w:rPr>
            <w:rFonts w:cs="Times New Roman"/>
            <w:lang w:val="de-DE"/>
          </w:rPr>
          <w:delText>posterior cingulate cortex, PCC</w:delText>
        </w:r>
        <w:r w:rsidDel="00393E40">
          <w:rPr>
            <w:rFonts w:cs="Times New Roman" w:hint="eastAsia"/>
            <w:lang w:val="de-DE"/>
          </w:rPr>
          <w:delText>）</w:delText>
        </w:r>
        <w:r w:rsidDel="00393E40">
          <w:rPr>
            <w:rFonts w:cs="Times New Roman" w:hint="eastAsia"/>
          </w:rPr>
          <w:delText>和后枕叶皮层</w:delText>
        </w:r>
        <w:r w:rsidDel="00393E40">
          <w:rPr>
            <w:rFonts w:cs="Times New Roman" w:hint="eastAsia"/>
            <w:lang w:val="de-DE"/>
          </w:rPr>
          <w:delText>（</w:delText>
        </w:r>
        <w:r w:rsidDel="00393E40">
          <w:rPr>
            <w:rFonts w:cs="Times New Roman"/>
            <w:lang w:val="de-DE"/>
          </w:rPr>
          <w:delText>retrosplenial cortex, RSC</w:delText>
        </w:r>
        <w:r w:rsidDel="00393E40">
          <w:rPr>
            <w:rFonts w:cs="Times New Roman" w:hint="eastAsia"/>
            <w:lang w:val="de-DE"/>
          </w:rPr>
          <w:delText>）</w:delText>
        </w:r>
        <w:r w:rsidDel="00393E40">
          <w:rPr>
            <w:rFonts w:cs="Times New Roman"/>
          </w:rPr>
          <w:delText>。</w:delText>
        </w:r>
        <w:r w:rsidDel="00393E40">
          <w:rPr>
            <w:rFonts w:cs="Times New Roman" w:hint="eastAsia"/>
          </w:rPr>
          <w:delText>但是由于未区分自我相关信息的类别，该研究无法确定</w:delText>
        </w:r>
        <w:r w:rsidDel="00393E40">
          <w:rPr>
            <w:rFonts w:cs="Times New Roman" w:hint="eastAsia"/>
          </w:rPr>
          <w:delText>CMS</w:delText>
        </w:r>
        <w:r w:rsidDel="00393E40">
          <w:rPr>
            <w:rFonts w:cs="Times New Roman" w:hint="eastAsia"/>
          </w:rPr>
          <w:delText>的激活是否在不同的自我相关信息加工中有不同。</w:delText>
        </w:r>
        <w:r w:rsidDel="00393E40">
          <w:rPr>
            <w:rFonts w:cs="Times New Roman"/>
            <w:kern w:val="0"/>
            <w:szCs w:val="24"/>
          </w:rPr>
          <w:delText>Hu</w:delText>
        </w:r>
        <w:r w:rsidDel="00393E40">
          <w:rPr>
            <w:rFonts w:cs="Times New Roman"/>
            <w:kern w:val="0"/>
            <w:szCs w:val="24"/>
          </w:rPr>
          <w:delText>等</w:delText>
        </w:r>
        <w:r w:rsidDel="00393E40">
          <w:rPr>
            <w:rFonts w:cs="Times New Roman" w:hint="eastAsia"/>
            <w:kern w:val="0"/>
            <w:szCs w:val="24"/>
          </w:rPr>
          <w:delText>人</w:delText>
        </w:r>
        <w:r w:rsidDel="00393E40">
          <w:rPr>
            <w:rFonts w:cs="Times New Roman"/>
            <w:kern w:val="0"/>
            <w:szCs w:val="24"/>
          </w:rPr>
          <w:delText>(2016)</w:delText>
        </w:r>
        <w:r w:rsidDel="00393E40">
          <w:rPr>
            <w:rFonts w:cs="Times New Roman"/>
          </w:rPr>
          <w:delText>则进一步</w:delText>
        </w:r>
        <w:r w:rsidDel="00393E40">
          <w:rPr>
            <w:rFonts w:cs="Times New Roman" w:hint="eastAsia"/>
          </w:rPr>
          <w:delText>区分了身体自我与心理自我两种自我参照加工，并采用</w:delText>
        </w:r>
        <w:r w:rsidDel="00393E40">
          <w:rPr>
            <w:rFonts w:cs="Times New Roman" w:hint="eastAsia"/>
          </w:rPr>
          <w:delText>ALE</w:delText>
        </w:r>
        <w:r w:rsidDel="00393E40">
          <w:rPr>
            <w:rFonts w:cs="Times New Roman" w:hint="eastAsia"/>
          </w:rPr>
          <w:delText>元分析方法比较了两种不同自我参照加工激活大脑区域的异同，其表</w:delText>
        </w:r>
        <w:r w:rsidDel="00393E40">
          <w:rPr>
            <w:rFonts w:cs="Times New Roman"/>
          </w:rPr>
          <w:delText>明仅仅</w:delText>
        </w:r>
        <w:r w:rsidDel="00393E40">
          <w:rPr>
            <w:rFonts w:cs="Times New Roman" w:hint="eastAsia"/>
          </w:rPr>
          <w:delText>对心理</w:delText>
        </w:r>
        <w:r w:rsidDel="00393E40">
          <w:rPr>
            <w:rFonts w:cs="Times New Roman"/>
          </w:rPr>
          <w:delText>自我</w:delText>
        </w:r>
        <w:r w:rsidDel="00393E40">
          <w:rPr>
            <w:rFonts w:cs="Times New Roman" w:hint="eastAsia"/>
          </w:rPr>
          <w:delText>的</w:delText>
        </w:r>
        <w:r w:rsidDel="00393E40">
          <w:rPr>
            <w:rFonts w:cs="Times New Roman"/>
          </w:rPr>
          <w:delText>参</w:delText>
        </w:r>
        <w:r w:rsidDel="00393E40">
          <w:rPr>
            <w:rFonts w:cs="Times New Roman" w:hint="eastAsia"/>
          </w:rPr>
          <w:delText>照</w:delText>
        </w:r>
        <w:r w:rsidDel="00393E40">
          <w:rPr>
            <w:rFonts w:cs="Times New Roman"/>
          </w:rPr>
          <w:delText>加工，即当人们对自己进行评估时，才会激活皮质中线结构，</w:delText>
        </w:r>
        <w:r w:rsidDel="00393E40">
          <w:rPr>
            <w:rFonts w:cs="Times New Roman" w:hint="eastAsia"/>
          </w:rPr>
          <w:delText>而</w:delText>
        </w:r>
        <w:r w:rsidDel="00393E40">
          <w:rPr>
            <w:rFonts w:cs="Times New Roman"/>
          </w:rPr>
          <w:delText>对于自我面孔等身体自我信息的加工，则不会激活皮质中线结构。后续的研究</w:delText>
        </w:r>
        <w:r w:rsidDel="00393E40">
          <w:rPr>
            <w:rFonts w:cs="Times New Roman" w:hint="eastAsia"/>
          </w:rPr>
          <w:delText>进一步发现</w:delText>
        </w:r>
        <w:r w:rsidDel="00393E40">
          <w:rPr>
            <w:rFonts w:cs="Times New Roman"/>
          </w:rPr>
          <w:delText>自我信息加工具有不同的层级</w:delText>
        </w:r>
        <w:r w:rsidDel="00393E40">
          <w:rPr>
            <w:rFonts w:cs="Times New Roman"/>
            <w:kern w:val="0"/>
            <w:szCs w:val="24"/>
            <w:highlight w:val="yellow"/>
            <w:vertAlign w:val="superscript"/>
          </w:rPr>
          <w:delText>[8]</w:delText>
        </w:r>
        <w:r w:rsidDel="00393E40">
          <w:rPr>
            <w:rFonts w:cs="Times New Roman"/>
          </w:rPr>
          <w:delText>。</w:delText>
        </w:r>
      </w:del>
      <w:r>
        <w:rPr>
          <w:rFonts w:cs="Times New Roman"/>
        </w:rPr>
        <w:t xml:space="preserve"> </w:t>
      </w:r>
    </w:p>
    <w:p w14:paraId="29385C00" w14:textId="748E8339" w:rsidR="008C1974" w:rsidDel="00D849E1" w:rsidRDefault="00570D91" w:rsidP="00D849E1">
      <w:pPr>
        <w:ind w:firstLineChars="200" w:firstLine="420"/>
        <w:rPr>
          <w:del w:id="203" w:author="sun shuting" w:date="2022-09-23T14:25:00Z"/>
          <w:rFonts w:cs="Times New Roman"/>
        </w:rPr>
      </w:pPr>
      <w:del w:id="204" w:author="sun shuting" w:date="2022-09-23T14:23:00Z">
        <w:r w:rsidDel="0073483D">
          <w:rPr>
            <w:rFonts w:cs="Times New Roman"/>
          </w:rPr>
          <w:delText>自我参照加工与功能磁共振研究中最稳定观察到</w:delText>
        </w:r>
        <w:r w:rsidDel="0073483D">
          <w:rPr>
            <w:rFonts w:cs="Times New Roman" w:hint="eastAsia"/>
          </w:rPr>
          <w:delText>大脑区域——</w:delText>
        </w:r>
      </w:del>
      <w:ins w:id="205" w:author="sun shuting" w:date="2022-09-23T14:23:00Z">
        <w:r w:rsidR="0073483D">
          <w:rPr>
            <w:rFonts w:hint="eastAsia"/>
          </w:rPr>
          <w:t>后续研究进一步发现，</w:t>
        </w:r>
      </w:ins>
      <w:r>
        <w:rPr>
          <w:rFonts w:cs="Times New Roman"/>
        </w:rPr>
        <w:t>默认网络（</w:t>
      </w:r>
      <w:del w:id="206" w:author="sun shuting" w:date="2022-09-23T14:23:00Z">
        <w:r w:rsidDel="0073483D">
          <w:rPr>
            <w:rFonts w:cs="Times New Roman"/>
          </w:rPr>
          <w:delText>default network or default mode network</w:delText>
        </w:r>
        <w:r w:rsidDel="0073483D">
          <w:rPr>
            <w:rFonts w:cs="Times New Roman" w:hint="eastAsia"/>
          </w:rPr>
          <w:delText>,</w:delText>
        </w:r>
        <w:r w:rsidDel="0073483D">
          <w:rPr>
            <w:rFonts w:cs="Times New Roman"/>
          </w:rPr>
          <w:delText xml:space="preserve"> </w:delText>
        </w:r>
      </w:del>
      <w:r>
        <w:rPr>
          <w:rFonts w:cs="Times New Roman"/>
        </w:rPr>
        <w:t>DMN</w:t>
      </w:r>
      <w:r>
        <w:rPr>
          <w:rFonts w:cs="Times New Roman"/>
        </w:rPr>
        <w:t>）</w:t>
      </w:r>
      <w:ins w:id="207" w:author="sun shuting" w:date="2022-09-23T14:23:00Z">
        <w:r w:rsidR="0073483D">
          <w:rPr>
            <w:rFonts w:cs="Times New Roman" w:hint="eastAsia"/>
          </w:rPr>
          <w:t>中</w:t>
        </w:r>
      </w:ins>
      <w:del w:id="208" w:author="sun shuting" w:date="2022-09-23T14:23:00Z">
        <w:r w:rsidDel="0073483D">
          <w:rPr>
            <w:rFonts w:cs="Times New Roman"/>
          </w:rPr>
          <w:delText>存在共同之处。虽然早期研究对</w:delText>
        </w:r>
        <w:r w:rsidDel="0073483D">
          <w:rPr>
            <w:rFonts w:cs="Times New Roman"/>
          </w:rPr>
          <w:delText>DMN</w:delText>
        </w:r>
        <w:r w:rsidDel="0073483D">
          <w:rPr>
            <w:rFonts w:cs="Times New Roman"/>
          </w:rPr>
          <w:delText>的具体功能存在争议，但</w:delText>
        </w:r>
        <w:bookmarkStart w:id="209" w:name="_Hlk106009012"/>
        <w:r w:rsidDel="0073483D">
          <w:rPr>
            <w:rFonts w:cs="Times New Roman"/>
            <w:kern w:val="0"/>
            <w:szCs w:val="24"/>
          </w:rPr>
          <w:delText>Andrews-Hanna</w:delText>
        </w:r>
        <w:r w:rsidDel="0073483D">
          <w:rPr>
            <w:rFonts w:cs="Times New Roman"/>
            <w:kern w:val="0"/>
            <w:szCs w:val="24"/>
          </w:rPr>
          <w:delText>等</w:delText>
        </w:r>
        <w:r w:rsidDel="0073483D">
          <w:rPr>
            <w:rFonts w:cs="Times New Roman" w:hint="eastAsia"/>
            <w:kern w:val="0"/>
            <w:szCs w:val="24"/>
          </w:rPr>
          <w:delText>(</w:delText>
        </w:r>
        <w:r w:rsidDel="0073483D">
          <w:rPr>
            <w:rFonts w:cs="Times New Roman"/>
            <w:kern w:val="0"/>
            <w:szCs w:val="24"/>
          </w:rPr>
          <w:delText>2010)</w:delText>
        </w:r>
        <w:bookmarkEnd w:id="209"/>
        <w:r w:rsidDel="0073483D">
          <w:rPr>
            <w:rFonts w:cs="Times New Roman"/>
          </w:rPr>
          <w:delText>发现，</w:delText>
        </w:r>
        <w:r w:rsidDel="0073483D">
          <w:rPr>
            <w:rFonts w:cs="Times New Roman"/>
          </w:rPr>
          <w:delText>DMN</w:delText>
        </w:r>
        <w:r w:rsidDel="0073483D">
          <w:rPr>
            <w:rFonts w:cs="Times New Roman"/>
          </w:rPr>
          <w:delText>很重要的一个功能在于自我参照加工。</w:delText>
        </w:r>
        <w:r w:rsidDel="0073483D">
          <w:rPr>
            <w:rFonts w:cs="Times New Roman" w:hint="eastAsia"/>
          </w:rPr>
          <w:delText>比如</w:delText>
        </w:r>
        <w:r w:rsidDel="0073483D">
          <w:rPr>
            <w:rFonts w:cs="Times New Roman"/>
          </w:rPr>
          <w:delText>当人们在进行没有特</w:delText>
        </w:r>
        <w:r w:rsidDel="0073483D">
          <w:rPr>
            <w:rFonts w:cs="Times New Roman" w:hint="eastAsia"/>
          </w:rPr>
          <w:delText>别</w:delText>
        </w:r>
        <w:r w:rsidDel="0073483D">
          <w:rPr>
            <w:rFonts w:hAnsi="Segoe UI Symbol" w:cs="Segoe UI Symbol" w:hint="eastAsia"/>
          </w:rPr>
          <w:delText>指</w:delText>
        </w:r>
        <w:r w:rsidDel="0073483D">
          <w:rPr>
            <w:rFonts w:cs="Times New Roman"/>
          </w:rPr>
          <w:delText>定</w:delText>
        </w:r>
        <w:r w:rsidDel="0073483D">
          <w:rPr>
            <w:rFonts w:cs="Times New Roman" w:hint="eastAsia"/>
          </w:rPr>
          <w:delText>的</w:delText>
        </w:r>
        <w:r w:rsidDel="0073483D">
          <w:rPr>
            <w:rFonts w:cs="Times New Roman"/>
          </w:rPr>
          <w:delText>任务时，</w:delText>
        </w:r>
        <w:r w:rsidDel="0073483D">
          <w:rPr>
            <w:rFonts w:cs="Times New Roman" w:hint="eastAsia"/>
          </w:rPr>
          <w:delText>仍</w:delText>
        </w:r>
        <w:r w:rsidDel="0073483D">
          <w:rPr>
            <w:rFonts w:cs="Times New Roman"/>
          </w:rPr>
          <w:delText>可能更多地回想与自己有关的信息。</w:delText>
        </w:r>
        <w:r w:rsidDel="0073483D">
          <w:rPr>
            <w:rFonts w:cs="Times New Roman" w:hint="eastAsia"/>
          </w:rPr>
          <w:delText>通过对脑网络的分析，</w:delText>
        </w:r>
        <w:r w:rsidDel="0073483D">
          <w:rPr>
            <w:rFonts w:cs="Times New Roman"/>
            <w:kern w:val="0"/>
            <w:szCs w:val="24"/>
          </w:rPr>
          <w:delText>Andrews-Hanna</w:delText>
        </w:r>
        <w:r w:rsidDel="0073483D">
          <w:rPr>
            <w:rFonts w:cs="Times New Roman"/>
            <w:kern w:val="0"/>
            <w:szCs w:val="24"/>
          </w:rPr>
          <w:delText>等</w:delText>
        </w:r>
        <w:r w:rsidDel="0073483D">
          <w:rPr>
            <w:rFonts w:cs="Times New Roman" w:hint="eastAsia"/>
            <w:kern w:val="0"/>
            <w:szCs w:val="24"/>
          </w:rPr>
          <w:delText>(</w:delText>
        </w:r>
        <w:r w:rsidDel="0073483D">
          <w:rPr>
            <w:rFonts w:cs="Times New Roman"/>
            <w:kern w:val="0"/>
            <w:szCs w:val="24"/>
          </w:rPr>
          <w:delText>2010)</w:delText>
        </w:r>
        <w:r w:rsidDel="0073483D">
          <w:rPr>
            <w:rFonts w:cs="Times New Roman" w:hint="eastAsia"/>
          </w:rPr>
          <w:delText>推断</w:delText>
        </w:r>
        <w:r w:rsidDel="0073483D">
          <w:rPr>
            <w:rFonts w:cs="Times New Roman"/>
          </w:rPr>
          <w:delText>，</w:delText>
        </w:r>
        <w:r w:rsidDel="0073483D">
          <w:rPr>
            <w:rFonts w:cs="Times New Roman"/>
          </w:rPr>
          <w:delText>DMN</w:delText>
        </w:r>
        <w:r w:rsidDel="0073483D">
          <w:rPr>
            <w:rFonts w:cs="Times New Roman"/>
          </w:rPr>
          <w:delText>中包含至少两种</w:delText>
        </w:r>
        <w:r w:rsidDel="0073483D">
          <w:rPr>
            <w:rFonts w:cs="Times New Roman"/>
          </w:rPr>
          <w:lastRenderedPageBreak/>
          <w:delText>不同的功能，由</w:delText>
        </w:r>
      </w:del>
      <w:r>
        <w:rPr>
          <w:rFonts w:cs="Times New Roman"/>
        </w:rPr>
        <w:t>后扣带回</w:t>
      </w:r>
      <w:ins w:id="210" w:author="sun shuting" w:date="2022-09-25T14:34:00Z">
        <w:r w:rsidR="002B62A9">
          <w:rPr>
            <w:rFonts w:cs="Times New Roman" w:hint="eastAsia"/>
          </w:rPr>
          <w:t>（</w:t>
        </w:r>
        <w:r w:rsidR="002B62A9">
          <w:rPr>
            <w:rFonts w:cs="Times New Roman"/>
          </w:rPr>
          <w:t>PCC</w:t>
        </w:r>
        <w:r w:rsidR="002B62A9">
          <w:rPr>
            <w:rFonts w:cs="Times New Roman" w:hint="eastAsia"/>
          </w:rPr>
          <w:t>）</w:t>
        </w:r>
      </w:ins>
      <w:del w:id="211" w:author="sun shuting" w:date="2022-09-25T14:34:00Z">
        <w:r w:rsidDel="002B62A9">
          <w:rPr>
            <w:rFonts w:cs="Times New Roman"/>
          </w:rPr>
          <w:delText>PCC</w:delText>
        </w:r>
      </w:del>
      <w:r>
        <w:rPr>
          <w:rFonts w:cs="Times New Roman"/>
        </w:rPr>
        <w:t>和内侧前额叶</w:t>
      </w:r>
      <w:ins w:id="212" w:author="sun shuting" w:date="2022-09-25T14:35:00Z">
        <w:r w:rsidR="00846E9B">
          <w:rPr>
            <w:rFonts w:hint="eastAsia"/>
          </w:rPr>
          <w:t>（</w:t>
        </w:r>
        <w:r w:rsidR="00846E9B" w:rsidRPr="00100B60">
          <w:t>MPFC</w:t>
        </w:r>
        <w:r w:rsidR="00846E9B">
          <w:rPr>
            <w:rFonts w:hint="eastAsia"/>
          </w:rPr>
          <w:t>）</w:t>
        </w:r>
      </w:ins>
      <w:del w:id="213" w:author="sun shuting" w:date="2022-09-25T14:34:00Z">
        <w:r w:rsidDel="00846E9B">
          <w:rPr>
            <w:rFonts w:cs="Times New Roman"/>
          </w:rPr>
          <w:delText>前部</w:delText>
        </w:r>
      </w:del>
      <w:r>
        <w:rPr>
          <w:rFonts w:cs="Times New Roman" w:hint="eastAsia"/>
        </w:rPr>
        <w:t>组成</w:t>
      </w:r>
      <w:r>
        <w:rPr>
          <w:rFonts w:cs="Times New Roman"/>
        </w:rPr>
        <w:t>的中央网络</w:t>
      </w:r>
      <w:del w:id="214" w:author="sun shuting" w:date="2022-09-23T14:23:00Z">
        <w:r w:rsidDel="00EB34C5">
          <w:rPr>
            <w:rFonts w:cs="Times New Roman" w:hint="eastAsia"/>
          </w:rPr>
          <w:delText>则</w:delText>
        </w:r>
      </w:del>
      <w:r>
        <w:rPr>
          <w:rFonts w:cs="Times New Roman"/>
        </w:rPr>
        <w:t>主要</w:t>
      </w:r>
      <w:r>
        <w:rPr>
          <w:rFonts w:cs="Times New Roman" w:hint="eastAsia"/>
        </w:rPr>
        <w:t>执行</w:t>
      </w:r>
      <w:r>
        <w:rPr>
          <w:rFonts w:cs="Times New Roman"/>
        </w:rPr>
        <w:t>人们进行自我相关的情绪加工</w:t>
      </w:r>
      <w:r>
        <w:rPr>
          <w:rFonts w:cs="Times New Roman" w:hint="eastAsia"/>
        </w:rPr>
        <w:t>的功能</w:t>
      </w:r>
      <w:ins w:id="215" w:author="sun shuting" w:date="2022-09-23T14:24:00Z">
        <w:r w:rsidR="00EB34C5" w:rsidDel="00EB34C5">
          <w:rPr>
            <w:rFonts w:cs="Times New Roman"/>
          </w:rPr>
          <w:t xml:space="preserve"> </w:t>
        </w:r>
      </w:ins>
      <w:del w:id="216" w:author="sun shuting" w:date="2022-09-23T14:24:00Z">
        <w:r w:rsidRPr="000F79BD" w:rsidDel="00EB34C5">
          <w:rPr>
            <w:rFonts w:cs="Times New Roman"/>
          </w:rPr>
          <w:delText>。这一结论在后续的研究中为其他研究者所支持</w:delText>
        </w:r>
      </w:del>
      <w:r w:rsidRPr="00705F48">
        <w:rPr>
          <w:rFonts w:cs="Times New Roman"/>
          <w:kern w:val="0"/>
          <w:szCs w:val="24"/>
          <w:highlight w:val="yellow"/>
          <w:vertAlign w:val="superscript"/>
        </w:rPr>
        <w:t>[</w:t>
      </w:r>
      <w:ins w:id="217" w:author="sun shuting" w:date="2022-09-25T21:26:00Z">
        <w:r w:rsidR="00E45EFF" w:rsidRPr="00705F48">
          <w:rPr>
            <w:rFonts w:cs="Times New Roman"/>
            <w:kern w:val="0"/>
            <w:szCs w:val="24"/>
            <w:highlight w:val="yellow"/>
            <w:vertAlign w:val="superscript"/>
          </w:rPr>
          <w:t>6</w:t>
        </w:r>
      </w:ins>
      <w:ins w:id="218" w:author="sun shuting" w:date="2022-09-23T14:25:00Z">
        <w:r w:rsidR="00D849E1" w:rsidRPr="00705F48">
          <w:rPr>
            <w:rFonts w:cs="Times New Roman" w:hint="eastAsia"/>
            <w:kern w:val="0"/>
            <w:szCs w:val="24"/>
            <w:highlight w:val="yellow"/>
            <w:vertAlign w:val="superscript"/>
          </w:rPr>
          <w:t>,</w:t>
        </w:r>
      </w:ins>
      <w:del w:id="219" w:author="sun shuting" w:date="2022-09-25T21:26:00Z">
        <w:r w:rsidRPr="00705F48" w:rsidDel="00E45EFF">
          <w:rPr>
            <w:rFonts w:cs="Times New Roman"/>
            <w:kern w:val="0"/>
            <w:szCs w:val="24"/>
            <w:highlight w:val="yellow"/>
            <w:vertAlign w:val="superscript"/>
          </w:rPr>
          <w:delText>10</w:delText>
        </w:r>
      </w:del>
      <w:ins w:id="220" w:author="sun shuting" w:date="2022-09-25T21:26:00Z">
        <w:r w:rsidR="00E45EFF" w:rsidRPr="00705F48">
          <w:rPr>
            <w:rFonts w:cs="Times New Roman"/>
            <w:kern w:val="0"/>
            <w:szCs w:val="24"/>
            <w:highlight w:val="yellow"/>
            <w:vertAlign w:val="superscript"/>
          </w:rPr>
          <w:t>7</w:t>
        </w:r>
      </w:ins>
      <w:r w:rsidRPr="00705F48">
        <w:rPr>
          <w:rFonts w:cs="Times New Roman"/>
          <w:kern w:val="0"/>
          <w:szCs w:val="24"/>
          <w:highlight w:val="yellow"/>
          <w:vertAlign w:val="superscript"/>
        </w:rPr>
        <w:t>]</w:t>
      </w:r>
      <w:r>
        <w:rPr>
          <w:rFonts w:cs="Times New Roman"/>
        </w:rPr>
        <w:t>。</w:t>
      </w:r>
      <w:del w:id="221" w:author="sun shuting" w:date="2022-09-23T14:25:00Z">
        <w:r w:rsidDel="00D849E1">
          <w:rPr>
            <w:rFonts w:cs="Times New Roman"/>
          </w:rPr>
          <w:delText>直接比较自我参照加工</w:delText>
        </w:r>
        <w:r w:rsidDel="00D849E1">
          <w:rPr>
            <w:rFonts w:cs="Times New Roman" w:hint="eastAsia"/>
          </w:rPr>
          <w:delText>的激活脑区</w:delText>
        </w:r>
        <w:r w:rsidDel="00D849E1">
          <w:rPr>
            <w:rFonts w:cs="Times New Roman"/>
          </w:rPr>
          <w:delText>与</w:delText>
        </w:r>
        <w:r w:rsidDel="00D849E1">
          <w:rPr>
            <w:rFonts w:cs="Times New Roman"/>
          </w:rPr>
          <w:delText>DMN</w:delText>
        </w:r>
        <w:r w:rsidDel="00D849E1">
          <w:rPr>
            <w:rFonts w:cs="Times New Roman"/>
          </w:rPr>
          <w:delText>的研究也表明，自我参照加工与</w:delText>
        </w:r>
        <w:r w:rsidDel="00D849E1">
          <w:rPr>
            <w:rFonts w:cs="Times New Roman"/>
          </w:rPr>
          <w:delText>DMN</w:delText>
        </w:r>
        <w:r w:rsidDel="00D849E1">
          <w:rPr>
            <w:rFonts w:cs="Times New Roman"/>
          </w:rPr>
          <w:delText>均激活了</w:delText>
        </w:r>
        <w:r w:rsidDel="00D849E1">
          <w:rPr>
            <w:rFonts w:cs="Times New Roman"/>
          </w:rPr>
          <w:delText>pgACC</w:delText>
        </w:r>
        <w:r w:rsidDel="00D849E1">
          <w:rPr>
            <w:rFonts w:cs="Times New Roman"/>
          </w:rPr>
          <w:delText>这个脑区，进一步强化了自我参照与</w:delText>
        </w:r>
        <w:r w:rsidDel="00D849E1">
          <w:rPr>
            <w:rFonts w:cs="Times New Roman"/>
          </w:rPr>
          <w:delText>DMN</w:delText>
        </w:r>
        <w:r w:rsidDel="00D849E1">
          <w:rPr>
            <w:rFonts w:cs="Times New Roman"/>
          </w:rPr>
          <w:delText>密切相关这一观点</w:delText>
        </w:r>
        <w:r w:rsidDel="00D849E1">
          <w:rPr>
            <w:rFonts w:cs="Times New Roman"/>
            <w:kern w:val="0"/>
            <w:szCs w:val="24"/>
            <w:highlight w:val="yellow"/>
            <w:vertAlign w:val="superscript"/>
          </w:rPr>
          <w:delText>[10]</w:delText>
        </w:r>
        <w:r w:rsidDel="00D849E1">
          <w:rPr>
            <w:rFonts w:cs="Times New Roman"/>
          </w:rPr>
          <w:delText>。此外，由于自动化元分析平台如</w:delText>
        </w:r>
        <w:r w:rsidDel="00D849E1">
          <w:rPr>
            <w:rFonts w:cs="Times New Roman"/>
          </w:rPr>
          <w:delText>Neurosynth</w:delText>
        </w:r>
        <w:r w:rsidDel="00D849E1">
          <w:rPr>
            <w:rFonts w:cs="Times New Roman"/>
          </w:rPr>
          <w:delText>的出现</w:delText>
        </w:r>
        <w:r w:rsidDel="00D849E1">
          <w:rPr>
            <w:rFonts w:cs="Times New Roman"/>
            <w:kern w:val="0"/>
            <w:szCs w:val="24"/>
            <w:highlight w:val="yellow"/>
            <w:vertAlign w:val="superscript"/>
          </w:rPr>
          <w:delText>[11]</w:delText>
        </w:r>
        <w:r w:rsidDel="00D849E1">
          <w:rPr>
            <w:rFonts w:cs="Times New Roman"/>
          </w:rPr>
          <w:delText>，研究者可以通过自动抓取关键词与大脑坐标，通过坐标与关键词共同出现的频率来推断脑区与认知过程的关系。这一逆向推理的工具有助于解释大脑的功能，同时也让</w:delText>
        </w:r>
        <w:r w:rsidDel="00D849E1">
          <w:rPr>
            <w:rFonts w:cs="Times New Roman"/>
          </w:rPr>
          <w:delText>DMN</w:delText>
        </w:r>
        <w:r w:rsidDel="00D849E1">
          <w:rPr>
            <w:rFonts w:cs="Times New Roman"/>
          </w:rPr>
          <w:delText>可能包含自我参照加工这一观点进一步强化。</w:delText>
        </w:r>
      </w:del>
    </w:p>
    <w:p w14:paraId="722E2983" w14:textId="322EF56D" w:rsidR="008C1974" w:rsidRDefault="00570D91" w:rsidP="00D849E1">
      <w:pPr>
        <w:ind w:firstLineChars="200" w:firstLine="420"/>
        <w:rPr>
          <w:rFonts w:hAnsi="华文楷体"/>
        </w:rPr>
      </w:pPr>
      <w:del w:id="222" w:author="sun shuting" w:date="2022-09-23T14:25:00Z">
        <w:r w:rsidDel="00D849E1">
          <w:rPr>
            <w:rFonts w:cs="Times New Roman" w:hint="eastAsia"/>
          </w:rPr>
          <w:delText>DMN</w:delText>
        </w:r>
        <w:r w:rsidDel="00D849E1">
          <w:rPr>
            <w:rFonts w:cs="Times New Roman" w:hint="eastAsia"/>
          </w:rPr>
          <w:delText>中包含自我参照加工的这一观点不仅在认知神经科学中广泛传播，也对精神疾病研究产生了重要的影响。</w:delText>
        </w:r>
        <w:r w:rsidDel="00D849E1">
          <w:rPr>
            <w:rFonts w:hint="eastAsia"/>
          </w:rPr>
          <w:delText>研究表明，</w:delText>
        </w:r>
      </w:del>
      <w:r>
        <w:rPr>
          <w:rFonts w:hint="eastAsia"/>
        </w:rPr>
        <w:t>自我参照相关脑区的功能异常可能导致精神疾病，</w:t>
      </w:r>
      <w:r>
        <w:rPr>
          <w:rFonts w:cs="Times New Roman"/>
        </w:rPr>
        <w:t>比如抑郁症</w:t>
      </w:r>
      <w:r w:rsidRPr="00705F48">
        <w:rPr>
          <w:rFonts w:cs="Times New Roman"/>
          <w:kern w:val="0"/>
          <w:szCs w:val="24"/>
          <w:highlight w:val="yellow"/>
          <w:vertAlign w:val="superscript"/>
        </w:rPr>
        <w:t>[</w:t>
      </w:r>
      <w:del w:id="223" w:author="sun shuting" w:date="2022-09-25T21:30:00Z">
        <w:r w:rsidRPr="00705F48" w:rsidDel="008A6B98">
          <w:rPr>
            <w:rFonts w:cs="Times New Roman"/>
            <w:kern w:val="0"/>
            <w:szCs w:val="24"/>
            <w:highlight w:val="yellow"/>
            <w:vertAlign w:val="superscript"/>
          </w:rPr>
          <w:delText>12</w:delText>
        </w:r>
      </w:del>
      <w:ins w:id="224" w:author="sun shuting" w:date="2022-09-25T21:30:00Z">
        <w:r w:rsidR="008A6B98" w:rsidRPr="00705F48">
          <w:rPr>
            <w:rFonts w:cs="Times New Roman"/>
            <w:kern w:val="0"/>
            <w:szCs w:val="24"/>
            <w:highlight w:val="yellow"/>
            <w:vertAlign w:val="superscript"/>
          </w:rPr>
          <w:t>8</w:t>
        </w:r>
      </w:ins>
      <w:r w:rsidRPr="00705F48">
        <w:rPr>
          <w:rFonts w:cs="Times New Roman"/>
          <w:kern w:val="0"/>
          <w:szCs w:val="24"/>
          <w:highlight w:val="yellow"/>
          <w:vertAlign w:val="superscript"/>
        </w:rPr>
        <w:t>]</w:t>
      </w:r>
      <w:r>
        <w:rPr>
          <w:rFonts w:cs="Times New Roman"/>
        </w:rPr>
        <w:t>，精神分裂症</w:t>
      </w:r>
      <w:r w:rsidRPr="00705F48">
        <w:rPr>
          <w:rFonts w:cs="Times New Roman"/>
          <w:kern w:val="0"/>
          <w:szCs w:val="24"/>
          <w:highlight w:val="yellow"/>
          <w:vertAlign w:val="superscript"/>
        </w:rPr>
        <w:t>[</w:t>
      </w:r>
      <w:del w:id="225" w:author="sun shuting" w:date="2022-09-25T21:30:00Z">
        <w:r w:rsidRPr="00705F48" w:rsidDel="008A6B98">
          <w:rPr>
            <w:rFonts w:cs="Times New Roman"/>
            <w:kern w:val="0"/>
            <w:szCs w:val="24"/>
            <w:highlight w:val="yellow"/>
            <w:vertAlign w:val="superscript"/>
          </w:rPr>
          <w:delText>13</w:delText>
        </w:r>
      </w:del>
      <w:ins w:id="226" w:author="sun shuting" w:date="2022-09-25T21:30:00Z">
        <w:r w:rsidR="008A6B98" w:rsidRPr="00705F48">
          <w:rPr>
            <w:rFonts w:cs="Times New Roman"/>
            <w:kern w:val="0"/>
            <w:szCs w:val="24"/>
            <w:highlight w:val="yellow"/>
            <w:vertAlign w:val="superscript"/>
          </w:rPr>
          <w:t>9</w:t>
        </w:r>
      </w:ins>
      <w:r w:rsidRPr="00705F48">
        <w:rPr>
          <w:rFonts w:cs="Times New Roman"/>
          <w:kern w:val="0"/>
          <w:szCs w:val="24"/>
          <w:highlight w:val="yellow"/>
          <w:vertAlign w:val="superscript"/>
        </w:rPr>
        <w:t>]</w:t>
      </w:r>
      <w:r>
        <w:rPr>
          <w:rFonts w:cs="Times New Roman"/>
        </w:rPr>
        <w:t>，自闭症</w:t>
      </w:r>
      <w:r w:rsidRPr="00705F48">
        <w:rPr>
          <w:rFonts w:cs="Times New Roman"/>
          <w:kern w:val="0"/>
          <w:szCs w:val="24"/>
          <w:highlight w:val="yellow"/>
          <w:vertAlign w:val="superscript"/>
        </w:rPr>
        <w:t>[</w:t>
      </w:r>
      <w:del w:id="227" w:author="sun shuting" w:date="2022-09-25T21:30:00Z">
        <w:r w:rsidRPr="00705F48" w:rsidDel="008A6B98">
          <w:rPr>
            <w:rFonts w:cs="Times New Roman"/>
            <w:kern w:val="0"/>
            <w:szCs w:val="24"/>
            <w:highlight w:val="yellow"/>
            <w:vertAlign w:val="superscript"/>
          </w:rPr>
          <w:delText>14</w:delText>
        </w:r>
      </w:del>
      <w:ins w:id="228" w:author="sun shuting" w:date="2022-09-25T21:30:00Z">
        <w:r w:rsidR="008A6B98" w:rsidRPr="00705F48">
          <w:rPr>
            <w:rFonts w:cs="Times New Roman"/>
            <w:kern w:val="0"/>
            <w:szCs w:val="24"/>
            <w:highlight w:val="yellow"/>
            <w:vertAlign w:val="superscript"/>
          </w:rPr>
          <w:t>10</w:t>
        </w:r>
      </w:ins>
      <w:r w:rsidRPr="00705F48">
        <w:rPr>
          <w:rFonts w:cs="Times New Roman"/>
          <w:kern w:val="0"/>
          <w:szCs w:val="24"/>
          <w:highlight w:val="yellow"/>
          <w:vertAlign w:val="superscript"/>
        </w:rPr>
        <w:t>]</w:t>
      </w:r>
      <w:r>
        <w:rPr>
          <w:rFonts w:cs="Times New Roman"/>
        </w:rPr>
        <w:t>。拥有抑郁症状的个体</w:t>
      </w:r>
      <w:del w:id="229" w:author="sun shuting" w:date="2022-09-23T14:26:00Z">
        <w:r w:rsidDel="005029FD">
          <w:rPr>
            <w:rFonts w:cs="Times New Roman"/>
          </w:rPr>
          <w:delText>更容易</w:delText>
        </w:r>
      </w:del>
      <w:ins w:id="230" w:author="sun shuting" w:date="2022-09-23T14:26:00Z">
        <w:r w:rsidR="005029FD">
          <w:rPr>
            <w:rFonts w:hint="eastAsia"/>
          </w:rPr>
          <w:t>具有优先记忆与</w:t>
        </w:r>
      </w:ins>
      <w:r>
        <w:rPr>
          <w:rFonts w:cs="Times New Roman"/>
        </w:rPr>
        <w:t>回忆</w:t>
      </w:r>
      <w:del w:id="231" w:author="sun shuting" w:date="2022-09-23T14:26:00Z">
        <w:r w:rsidDel="005029FD">
          <w:rPr>
            <w:rFonts w:cs="Times New Roman"/>
          </w:rPr>
          <w:delText>起</w:delText>
        </w:r>
      </w:del>
      <w:r>
        <w:rPr>
          <w:rFonts w:cs="Times New Roman"/>
        </w:rPr>
        <w:t>消极的信息</w:t>
      </w:r>
      <w:ins w:id="232" w:author="sun shuting" w:date="2022-09-23T14:26:00Z">
        <w:r w:rsidR="005029FD">
          <w:rPr>
            <w:rFonts w:hint="eastAsia"/>
          </w:rPr>
          <w:t>的特性</w:t>
        </w:r>
      </w:ins>
      <w:r>
        <w:rPr>
          <w:rFonts w:cs="Times New Roman"/>
        </w:rPr>
        <w:t>，</w:t>
      </w:r>
      <w:del w:id="233" w:author="sun shuting" w:date="2022-09-23T14:27:00Z">
        <w:r w:rsidDel="005029FD">
          <w:rPr>
            <w:rFonts w:cs="Times New Roman"/>
          </w:rPr>
          <w:delText>对消极信息进行内隐的优先记忆，并且自我参照参与这种</w:delText>
        </w:r>
      </w:del>
      <w:ins w:id="234" w:author="sun shuting" w:date="2022-09-23T14:27:00Z">
        <w:r w:rsidR="005029FD">
          <w:rPr>
            <w:rFonts w:cs="Times New Roman" w:hint="eastAsia"/>
          </w:rPr>
          <w:t>其中</w:t>
        </w:r>
      </w:ins>
      <w:r>
        <w:rPr>
          <w:rFonts w:cs="Times New Roman"/>
        </w:rPr>
        <w:t>内隐的记忆效果</w:t>
      </w:r>
      <w:del w:id="235" w:author="sun shuting" w:date="2022-09-23T14:27:00Z">
        <w:r w:rsidDel="00AA0C17">
          <w:rPr>
            <w:rFonts w:cs="Times New Roman"/>
          </w:rPr>
          <w:delText>的</w:delText>
        </w:r>
      </w:del>
      <w:ins w:id="236" w:author="sun shuting" w:date="2022-09-23T14:27:00Z">
        <w:r w:rsidR="00AA0C17">
          <w:rPr>
            <w:rFonts w:cs="Times New Roman" w:hint="eastAsia"/>
          </w:rPr>
          <w:t>受到自我参照的</w:t>
        </w:r>
      </w:ins>
      <w:r>
        <w:rPr>
          <w:rFonts w:cs="Times New Roman"/>
        </w:rPr>
        <w:t>调节</w:t>
      </w:r>
      <w:r w:rsidRPr="00705F48">
        <w:rPr>
          <w:rFonts w:cs="Times New Roman"/>
          <w:kern w:val="0"/>
          <w:szCs w:val="24"/>
          <w:highlight w:val="yellow"/>
          <w:vertAlign w:val="superscript"/>
        </w:rPr>
        <w:t>[</w:t>
      </w:r>
      <w:del w:id="237" w:author="sun shuting" w:date="2022-09-25T21:30:00Z">
        <w:r w:rsidRPr="00705F48" w:rsidDel="008A6B98">
          <w:rPr>
            <w:rFonts w:cs="Times New Roman"/>
            <w:kern w:val="0"/>
            <w:szCs w:val="24"/>
            <w:highlight w:val="yellow"/>
            <w:vertAlign w:val="superscript"/>
          </w:rPr>
          <w:delText>15</w:delText>
        </w:r>
      </w:del>
      <w:ins w:id="238" w:author="sun shuting" w:date="2022-09-25T21:30:00Z">
        <w:r w:rsidR="008A6B98" w:rsidRPr="00705F48">
          <w:rPr>
            <w:rFonts w:cs="Times New Roman"/>
            <w:kern w:val="0"/>
            <w:szCs w:val="24"/>
            <w:highlight w:val="yellow"/>
            <w:vertAlign w:val="superscript"/>
          </w:rPr>
          <w:t>11</w:t>
        </w:r>
      </w:ins>
      <w:r w:rsidRPr="00705F48">
        <w:rPr>
          <w:rFonts w:cs="Times New Roman"/>
          <w:kern w:val="0"/>
          <w:szCs w:val="24"/>
          <w:highlight w:val="yellow"/>
          <w:vertAlign w:val="superscript"/>
        </w:rPr>
        <w:t>]</w:t>
      </w:r>
      <w:r>
        <w:rPr>
          <w:rFonts w:cs="Times New Roman"/>
        </w:rPr>
        <w:t>。</w:t>
      </w:r>
      <w:del w:id="239" w:author="sun shuting" w:date="2022-09-23T14:27:00Z">
        <w:r w:rsidDel="00AA0C17">
          <w:rPr>
            <w:rFonts w:cs="Times New Roman"/>
          </w:rPr>
          <w:delText>反刍则能够预测抑郁的发生以及加剧抑郁症状</w:delText>
        </w:r>
      </w:del>
      <w:del w:id="240" w:author="sun shuting" w:date="2022-09-24T16:13:00Z">
        <w:r w:rsidDel="003F29C9">
          <w:rPr>
            <w:rFonts w:hAnsi="华文楷体" w:hint="eastAsia"/>
          </w:rPr>
          <w:delText>，</w:delText>
        </w:r>
      </w:del>
      <w:r>
        <w:rPr>
          <w:rFonts w:hAnsi="华文楷体" w:hint="eastAsia"/>
        </w:rPr>
        <w:t>如果结合反刍思维与消极认知方式的相互作用则可预测抑郁症状的持续时间</w:t>
      </w:r>
      <w:r w:rsidRPr="00705F48">
        <w:rPr>
          <w:rFonts w:cs="Times New Roman"/>
          <w:kern w:val="0"/>
          <w:szCs w:val="24"/>
          <w:highlight w:val="yellow"/>
          <w:vertAlign w:val="superscript"/>
        </w:rPr>
        <w:t>[</w:t>
      </w:r>
      <w:del w:id="241" w:author="sun shuting" w:date="2022-09-25T21:31:00Z">
        <w:r w:rsidRPr="00705F48" w:rsidDel="008A6B98">
          <w:rPr>
            <w:rFonts w:cs="Times New Roman"/>
            <w:kern w:val="0"/>
            <w:szCs w:val="24"/>
            <w:highlight w:val="yellow"/>
            <w:vertAlign w:val="superscript"/>
          </w:rPr>
          <w:delText>16,17</w:delText>
        </w:r>
      </w:del>
      <w:ins w:id="242" w:author="sun shuting" w:date="2022-09-25T21:31:00Z">
        <w:r w:rsidR="008A6B98" w:rsidRPr="00705F48">
          <w:rPr>
            <w:rFonts w:cs="Times New Roman"/>
            <w:kern w:val="0"/>
            <w:szCs w:val="24"/>
            <w:highlight w:val="yellow"/>
            <w:vertAlign w:val="superscript"/>
          </w:rPr>
          <w:t>12,13</w:t>
        </w:r>
      </w:ins>
      <w:r w:rsidRPr="00705F48">
        <w:rPr>
          <w:rFonts w:cs="Times New Roman"/>
          <w:kern w:val="0"/>
          <w:szCs w:val="24"/>
          <w:highlight w:val="yellow"/>
          <w:vertAlign w:val="superscript"/>
        </w:rPr>
        <w:t>]</w:t>
      </w:r>
      <w:r>
        <w:rPr>
          <w:rFonts w:hAnsi="华文楷体" w:hint="eastAsia"/>
        </w:rPr>
        <w:t>。因此，自我参照</w:t>
      </w:r>
      <w:del w:id="243" w:author="sun shuting" w:date="2022-09-25T14:35:00Z">
        <w:r w:rsidDel="00846E9B">
          <w:rPr>
            <w:rFonts w:hAnsi="华文楷体" w:hint="eastAsia"/>
          </w:rPr>
          <w:delText>加工</w:delText>
        </w:r>
      </w:del>
      <w:r>
        <w:rPr>
          <w:rFonts w:hAnsi="华文楷体" w:hint="eastAsia"/>
        </w:rPr>
        <w:t>在跨精神疾病诊断的研究中具有重要意义。</w:t>
      </w:r>
      <w:ins w:id="244" w:author="sun shuting" w:date="2022-09-23T14:28:00Z">
        <w:r w:rsidR="00F0113C">
          <w:rPr>
            <w:rFonts w:hint="eastAsia"/>
          </w:rPr>
          <w:t>形成“自我参照”构念与脑区的精确映射关系，将利于我们对于此类精神疾病背后的具体认知异常的诊断。</w:t>
        </w:r>
      </w:ins>
    </w:p>
    <w:p w14:paraId="6FFB8BA9" w14:textId="71C36A70" w:rsidR="008C1974" w:rsidRDefault="00F0113C">
      <w:pPr>
        <w:ind w:firstLineChars="200" w:firstLine="420"/>
        <w:rPr>
          <w:rFonts w:cs="Times New Roman"/>
        </w:rPr>
      </w:pPr>
      <w:ins w:id="245" w:author="sun shuting" w:date="2022-09-23T14:29:00Z">
        <w:r w:rsidDel="00F0113C">
          <w:rPr>
            <w:rFonts w:cs="Times New Roman" w:hint="eastAsia"/>
          </w:rPr>
          <w:t xml:space="preserve"> </w:t>
        </w:r>
      </w:ins>
      <w:del w:id="246" w:author="sun shuting" w:date="2022-09-23T14:29:00Z">
        <w:r w:rsidR="00570D91" w:rsidDel="00F0113C">
          <w:rPr>
            <w:rFonts w:cs="Times New Roman" w:hint="eastAsia"/>
          </w:rPr>
          <w:delText>值得注意的是，先前被归类为“自我参照加工”的神经成像元分析中，所纳入的实证研究中的刺激材料、任务、被试需要做的反应等方面存在较大的区别。这些差异指向如下问题：“自我参照加工”这一构念中“自我相关性”的定义如何界定？“参照”如何界定？这个问题</w:delText>
        </w:r>
      </w:del>
      <w:ins w:id="247" w:author="pucca" w:date="2022-07-22T14:17:00Z">
        <w:del w:id="248" w:author="sun shuting" w:date="2022-09-23T14:29:00Z">
          <w:r w:rsidR="00570D91" w:rsidDel="00F0113C">
            <w:rPr>
              <w:rFonts w:cs="Times New Roman" w:hint="eastAsia"/>
            </w:rPr>
            <w:delText>涉及</w:delText>
          </w:r>
        </w:del>
      </w:ins>
      <w:del w:id="249" w:author="sun shuting" w:date="2022-09-23T14:29:00Z">
        <w:r w:rsidR="00570D91" w:rsidDel="00F0113C">
          <w:rPr>
            <w:rFonts w:cs="Times New Roman" w:hint="eastAsia"/>
          </w:rPr>
          <w:delText>涉及到</w:delText>
        </w:r>
      </w:del>
      <w:ins w:id="250" w:author="sun shuting" w:date="2022-09-23T14:29:00Z">
        <w:r w:rsidR="00C051AB" w:rsidRPr="00442F68">
          <w:t>Northoff</w:t>
        </w:r>
        <w:r w:rsidR="00C051AB" w:rsidRPr="00442F68">
          <w:t>等</w:t>
        </w:r>
      </w:ins>
      <w:ins w:id="251" w:author="sun shuting" w:date="2022-09-25T21:42:00Z">
        <w:r w:rsidR="00131A75" w:rsidRPr="00705F48">
          <w:rPr>
            <w:rFonts w:cs="Times New Roman"/>
            <w:kern w:val="0"/>
            <w:szCs w:val="24"/>
            <w:highlight w:val="yellow"/>
            <w:vertAlign w:val="superscript"/>
          </w:rPr>
          <w:t>[14]</w:t>
        </w:r>
      </w:ins>
      <w:ins w:id="252" w:author="sun shuting" w:date="2022-09-23T14:29:00Z">
        <w:r w:rsidR="00C051AB">
          <w:rPr>
            <w:rFonts w:hint="eastAsia"/>
          </w:rPr>
          <w:t>汇集</w:t>
        </w:r>
        <w:r w:rsidR="00C051AB" w:rsidRPr="002A4C1F">
          <w:rPr>
            <w:rFonts w:hint="eastAsia"/>
          </w:rPr>
          <w:t>记忆、情绪、</w:t>
        </w:r>
        <w:r w:rsidR="00C051AB">
          <w:rPr>
            <w:rFonts w:hint="eastAsia"/>
          </w:rPr>
          <w:t>言语和</w:t>
        </w:r>
        <w:r w:rsidR="00C051AB" w:rsidRPr="002A4C1F">
          <w:rPr>
            <w:rFonts w:hint="eastAsia"/>
          </w:rPr>
          <w:t>社会</w:t>
        </w:r>
        <w:r w:rsidR="00C051AB">
          <w:rPr>
            <w:rFonts w:hint="eastAsia"/>
          </w:rPr>
          <w:t>任务领域的自我参照研究，进行神经成像元分析，发现自我参照加工由皮质中线结构</w:t>
        </w:r>
        <w:r w:rsidR="00C051AB">
          <w:rPr>
            <w:rFonts w:hint="eastAsia"/>
          </w:rPr>
          <w:t>(</w:t>
        </w:r>
        <w:r w:rsidR="00C051AB">
          <w:t>CMS</w:t>
        </w:r>
        <w:r w:rsidR="00C051AB">
          <w:rPr>
            <w:rFonts w:hint="eastAsia"/>
          </w:rPr>
          <w:t>)</w:t>
        </w:r>
        <w:r w:rsidR="00C051AB">
          <w:rPr>
            <w:rFonts w:hint="eastAsia"/>
          </w:rPr>
          <w:t>主导，但是</w:t>
        </w:r>
      </w:ins>
      <w:ins w:id="253" w:author="sun shuting" w:date="2022-09-23T19:50:00Z">
        <w:r w:rsidR="00DD0DD9">
          <w:rPr>
            <w:rFonts w:hint="eastAsia"/>
          </w:rPr>
          <w:t>并未</w:t>
        </w:r>
      </w:ins>
      <w:ins w:id="254" w:author="sun shuting" w:date="2022-09-23T14:29:00Z">
        <w:r w:rsidR="00C051AB">
          <w:rPr>
            <w:rFonts w:hint="eastAsia"/>
          </w:rPr>
          <w:t>对各领域在</w:t>
        </w:r>
        <w:r w:rsidR="00C051AB">
          <w:rPr>
            <w:rFonts w:hint="eastAsia"/>
          </w:rPr>
          <w:t>C</w:t>
        </w:r>
        <w:r w:rsidR="00C051AB">
          <w:t>MS</w:t>
        </w:r>
        <w:r w:rsidR="00C051AB">
          <w:rPr>
            <w:rFonts w:hint="eastAsia"/>
          </w:rPr>
          <w:t>各脑区的激活大小</w:t>
        </w:r>
      </w:ins>
      <w:ins w:id="255" w:author="sun shuting" w:date="2022-09-23T19:50:00Z">
        <w:r w:rsidR="00DD0DD9">
          <w:rPr>
            <w:rFonts w:hint="eastAsia"/>
          </w:rPr>
          <w:t>进行</w:t>
        </w:r>
      </w:ins>
      <w:ins w:id="256" w:author="sun shuting" w:date="2022-09-23T14:29:00Z">
        <w:r w:rsidR="00C051AB">
          <w:rPr>
            <w:rFonts w:hint="eastAsia"/>
          </w:rPr>
          <w:t>区分。值得注意的是，先前的研究表明，</w:t>
        </w:r>
      </w:ins>
      <w:ins w:id="257" w:author="sun shuting" w:date="2022-09-23T14:34:00Z">
        <w:r w:rsidR="000228EA">
          <w:rPr>
            <w:rFonts w:hint="eastAsia"/>
          </w:rPr>
          <w:t>自我</w:t>
        </w:r>
      </w:ins>
      <w:ins w:id="258" w:author="sun shuting" w:date="2022-09-23T14:35:00Z">
        <w:r w:rsidR="000228EA">
          <w:rPr>
            <w:rFonts w:hint="eastAsia"/>
          </w:rPr>
          <w:t>信息</w:t>
        </w:r>
        <w:r w:rsidR="00CC4D13">
          <w:rPr>
            <w:rFonts w:hint="eastAsia"/>
          </w:rPr>
          <w:t>的</w:t>
        </w:r>
        <w:r w:rsidR="000228EA">
          <w:rPr>
            <w:rFonts w:hint="eastAsia"/>
          </w:rPr>
          <w:t>加工具有不同的层级</w:t>
        </w:r>
        <w:r w:rsidR="00CC4D13" w:rsidRPr="00CC4D13">
          <w:rPr>
            <w:rFonts w:hint="eastAsia"/>
            <w:vertAlign w:val="superscript"/>
          </w:rPr>
          <w:t>[</w:t>
        </w:r>
      </w:ins>
      <w:ins w:id="259" w:author="sun shuting" w:date="2022-09-25T21:43:00Z">
        <w:r w:rsidR="00414229">
          <w:rPr>
            <w:vertAlign w:val="superscript"/>
          </w:rPr>
          <w:t>15</w:t>
        </w:r>
      </w:ins>
      <w:ins w:id="260" w:author="sun shuting" w:date="2022-09-23T14:36:00Z">
        <w:r w:rsidR="00CC4D13" w:rsidRPr="00CC4D13">
          <w:rPr>
            <w:vertAlign w:val="superscript"/>
          </w:rPr>
          <w:t>]</w:t>
        </w:r>
      </w:ins>
      <w:ins w:id="261" w:author="sun shuting" w:date="2022-09-23T14:35:00Z">
        <w:r w:rsidR="000228EA">
          <w:rPr>
            <w:rFonts w:hint="eastAsia"/>
          </w:rPr>
          <w:t>。</w:t>
        </w:r>
      </w:ins>
      <w:ins w:id="262" w:author="sun shuting" w:date="2022-09-23T14:29:00Z">
        <w:r w:rsidR="00C051AB">
          <w:rPr>
            <w:rFonts w:hint="eastAsia"/>
          </w:rPr>
          <w:t>自我参照的实证研究中刺激材料、任务、被试需要做的反应等方面的差异将影响自我参照的特异脑区的定位。比如，若将自我与亲密他人相比，自我相关信息在</w:t>
        </w:r>
      </w:ins>
      <w:ins w:id="263" w:author="sun shuting" w:date="2022-09-23T19:51:00Z">
        <w:r w:rsidR="00A016A8">
          <w:rPr>
            <w:rFonts w:hint="eastAsia"/>
          </w:rPr>
          <w:t>右侧</w:t>
        </w:r>
      </w:ins>
      <w:ins w:id="264" w:author="sun shuting" w:date="2022-09-23T19:52:00Z">
        <w:r w:rsidR="00B116BA">
          <w:rPr>
            <w:rFonts w:hint="eastAsia"/>
          </w:rPr>
          <w:t>前额叶皮质（</w:t>
        </w:r>
        <w:r w:rsidR="00B116BA" w:rsidRPr="009E3F1D">
          <w:t>right lateral PFC</w:t>
        </w:r>
        <w:r w:rsidR="00B116BA">
          <w:rPr>
            <w:rFonts w:hint="eastAsia"/>
          </w:rPr>
          <w:t>）</w:t>
        </w:r>
      </w:ins>
      <w:ins w:id="265" w:author="sun shuting" w:date="2022-09-23T14:29:00Z">
        <w:r w:rsidR="00C051AB">
          <w:rPr>
            <w:rFonts w:hint="eastAsia"/>
          </w:rPr>
          <w:t>激活更强；若</w:t>
        </w:r>
      </w:ins>
      <w:ins w:id="266" w:author="sun shuting" w:date="2022-09-25T14:37:00Z">
        <w:r w:rsidR="003605FC">
          <w:rPr>
            <w:rFonts w:hint="eastAsia"/>
          </w:rPr>
          <w:t>控制条件</w:t>
        </w:r>
      </w:ins>
      <w:ins w:id="267" w:author="sun shuting" w:date="2022-09-23T14:29:00Z">
        <w:r w:rsidR="00C051AB">
          <w:rPr>
            <w:rFonts w:hint="eastAsia"/>
          </w:rPr>
          <w:t>为非亲密他人，则在</w:t>
        </w:r>
      </w:ins>
      <w:ins w:id="268" w:author="sun shuting" w:date="2022-09-23T19:56:00Z">
        <w:r w:rsidR="001C751F" w:rsidRPr="001C751F">
          <w:rPr>
            <w:rFonts w:hint="eastAsia"/>
          </w:rPr>
          <w:t>内侧前额叶皮层</w:t>
        </w:r>
        <w:r w:rsidR="001C751F">
          <w:rPr>
            <w:rFonts w:hint="eastAsia"/>
          </w:rPr>
          <w:t>（</w:t>
        </w:r>
        <w:r w:rsidR="001C751F" w:rsidRPr="00100B60">
          <w:t>MPFC</w:t>
        </w:r>
        <w:r w:rsidR="001C751F">
          <w:rPr>
            <w:rFonts w:hint="eastAsia"/>
          </w:rPr>
          <w:t>）</w:t>
        </w:r>
      </w:ins>
      <w:ins w:id="269" w:author="sun shuting" w:date="2022-09-23T14:29:00Z">
        <w:r w:rsidR="00C051AB">
          <w:rPr>
            <w:rFonts w:hint="eastAsia"/>
          </w:rPr>
          <w:t>激活更强</w:t>
        </w:r>
      </w:ins>
      <w:ins w:id="270" w:author="sun shuting" w:date="2022-09-25T21:44:00Z">
        <w:r w:rsidR="00773969" w:rsidRPr="00705F48">
          <w:rPr>
            <w:rFonts w:cs="Times New Roman"/>
            <w:kern w:val="0"/>
            <w:szCs w:val="24"/>
            <w:highlight w:val="yellow"/>
            <w:vertAlign w:val="superscript"/>
          </w:rPr>
          <w:t>[16]</w:t>
        </w:r>
      </w:ins>
      <w:ins w:id="271" w:author="sun shuting" w:date="2022-09-23T14:29:00Z">
        <w:r w:rsidR="00C051AB">
          <w:rPr>
            <w:rFonts w:hint="eastAsia"/>
          </w:rPr>
          <w:t>。若区分心理领域，身体</w:t>
        </w:r>
        <w:r w:rsidR="00C051AB" w:rsidRPr="00406974">
          <w:rPr>
            <w:rFonts w:hint="eastAsia"/>
          </w:rPr>
          <w:t>自我</w:t>
        </w:r>
        <w:r w:rsidR="00C051AB">
          <w:rPr>
            <w:rFonts w:hint="eastAsia"/>
          </w:rPr>
          <w:t>的</w:t>
        </w:r>
        <w:r w:rsidR="00C051AB" w:rsidRPr="00406974">
          <w:rPr>
            <w:rFonts w:hint="eastAsia"/>
          </w:rPr>
          <w:t>处理与具有右半球优势的外侧脑区</w:t>
        </w:r>
        <w:r w:rsidR="00C051AB">
          <w:rPr>
            <w:rFonts w:hint="eastAsia"/>
          </w:rPr>
          <w:t>密切</w:t>
        </w:r>
        <w:r w:rsidR="00C051AB" w:rsidRPr="00406974">
          <w:rPr>
            <w:rFonts w:hint="eastAsia"/>
          </w:rPr>
          <w:t>相关，而心理自我</w:t>
        </w:r>
        <w:r w:rsidR="00C051AB">
          <w:rPr>
            <w:rFonts w:hint="eastAsia"/>
          </w:rPr>
          <w:t>的</w:t>
        </w:r>
        <w:r w:rsidR="00C051AB" w:rsidRPr="00406974">
          <w:rPr>
            <w:rFonts w:hint="eastAsia"/>
          </w:rPr>
          <w:t>处理主要激活皮质中线结构</w:t>
        </w:r>
      </w:ins>
      <w:ins w:id="272" w:author="sun shuting" w:date="2022-09-25T21:45:00Z">
        <w:r w:rsidR="00773969" w:rsidRPr="00705F48">
          <w:rPr>
            <w:rFonts w:cs="Times New Roman"/>
            <w:kern w:val="0"/>
            <w:szCs w:val="24"/>
            <w:highlight w:val="yellow"/>
            <w:vertAlign w:val="superscript"/>
          </w:rPr>
          <w:t>[17]</w:t>
        </w:r>
      </w:ins>
      <w:ins w:id="273" w:author="sun shuting" w:date="2022-09-23T14:29:00Z">
        <w:r w:rsidR="00C051AB" w:rsidRPr="00406974">
          <w:t>。</w:t>
        </w:r>
        <w:r w:rsidR="00C051AB">
          <w:rPr>
            <w:rFonts w:hint="eastAsia"/>
          </w:rPr>
          <w:t>这些研究结果指向</w:t>
        </w:r>
      </w:ins>
      <w:r w:rsidR="00570D91">
        <w:rPr>
          <w:rFonts w:cs="Times New Roman" w:hint="eastAsia"/>
        </w:rPr>
        <w:t>“自我参照加工”这一构念的本体论承诺问题，即这一构念是否代表了某一客观存在的实体</w:t>
      </w:r>
      <w:r w:rsidR="00570D91">
        <w:rPr>
          <w:rFonts w:cs="Times New Roman" w:hint="eastAsia"/>
        </w:rPr>
        <w:t>(</w:t>
      </w:r>
      <w:r w:rsidR="00570D91">
        <w:rPr>
          <w:rFonts w:cs="Times New Roman"/>
        </w:rPr>
        <w:t>entity)</w:t>
      </w:r>
      <w:r w:rsidR="00570D91">
        <w:rPr>
          <w:rFonts w:cs="Times New Roman" w:hint="eastAsia"/>
        </w:rPr>
        <w:t>。</w:t>
      </w:r>
      <w:del w:id="274" w:author="sun shuting" w:date="2022-09-23T14:29:00Z">
        <w:r w:rsidR="00570D91" w:rsidDel="00C051AB">
          <w:rPr>
            <w:rFonts w:cs="Times New Roman" w:hint="eastAsia"/>
          </w:rPr>
          <w:delText>当前研究未对此进行严格地审视。</w:delText>
        </w:r>
      </w:del>
      <w:r w:rsidR="00570D91">
        <w:rPr>
          <w:rFonts w:cs="Times New Roman" w:hint="eastAsia"/>
        </w:rPr>
        <w:t>从已有的认知本体论研究结果来看，当前认知科学与认知神经科学中普遍缺乏对心理构念的严格的审视，导致操作化定义的变异性</w:t>
      </w:r>
      <w:r w:rsidR="00570D91" w:rsidRPr="00705F48">
        <w:rPr>
          <w:rFonts w:cs="Times New Roman"/>
          <w:kern w:val="0"/>
          <w:szCs w:val="24"/>
          <w:highlight w:val="yellow"/>
          <w:vertAlign w:val="superscript"/>
        </w:rPr>
        <w:t>[18]</w:t>
      </w:r>
      <w:del w:id="275" w:author="sun shuting" w:date="2022-09-23T14:30:00Z">
        <w:r w:rsidR="00570D91" w:rsidDel="007E254C">
          <w:rPr>
            <w:rFonts w:cs="Times New Roman" w:hint="eastAsia"/>
          </w:rPr>
          <w:delText>，</w:delText>
        </w:r>
      </w:del>
      <w:ins w:id="276" w:author="sun shuting" w:date="2022-09-23T14:30:00Z">
        <w:r w:rsidR="007E254C">
          <w:rPr>
            <w:rFonts w:cs="Times New Roman" w:hint="eastAsia"/>
          </w:rPr>
          <w:t>。</w:t>
        </w:r>
        <w:r w:rsidR="007E254C" w:rsidRPr="001C62A9">
          <w:rPr>
            <w:rFonts w:hint="eastAsia"/>
          </w:rPr>
          <w:t>从心理测量的角度来讲，操作性定义方面的变异性和灵活性危害心理构念的效度（</w:t>
        </w:r>
        <w:r w:rsidR="007E254C" w:rsidRPr="001C62A9">
          <w:t>validity</w:t>
        </w:r>
        <w:r w:rsidR="007E254C" w:rsidRPr="001C62A9">
          <w:t>）。</w:t>
        </w:r>
      </w:ins>
      <w:ins w:id="277" w:author="sun shuting" w:date="2022-09-23T14:31:00Z">
        <w:r w:rsidR="007E254C">
          <w:rPr>
            <w:rFonts w:hint="eastAsia"/>
          </w:rPr>
          <w:t>这种操作化定义的不一致</w:t>
        </w:r>
      </w:ins>
      <w:r w:rsidR="00570D91">
        <w:rPr>
          <w:rFonts w:cs="Times New Roman" w:hint="eastAsia"/>
        </w:rPr>
        <w:t>可能是心理学与认知神经科学中可重复危机</w:t>
      </w:r>
      <w:r w:rsidR="00570D91" w:rsidRPr="00705F48">
        <w:rPr>
          <w:rFonts w:cs="Times New Roman"/>
          <w:kern w:val="0"/>
          <w:szCs w:val="24"/>
          <w:highlight w:val="yellow"/>
          <w:vertAlign w:val="superscript"/>
        </w:rPr>
        <w:t>[19–21]</w:t>
      </w:r>
      <w:r w:rsidR="00570D91">
        <w:rPr>
          <w:rFonts w:cs="Times New Roman" w:hint="eastAsia"/>
        </w:rPr>
        <w:t>重要原因之一。</w:t>
      </w:r>
      <w:del w:id="278" w:author="sun shuting" w:date="2022-09-23T14:31:00Z">
        <w:r w:rsidR="00570D91" w:rsidDel="00A47C37">
          <w:rPr>
            <w:rFonts w:cs="Times New Roman" w:hint="eastAsia"/>
          </w:rPr>
          <w:delText>自我参照加工可能存在同样的问题。多数神经成像研究依据减法逻辑基础，假定一个特定的心理构念，采用测量方式对其进行操作性定义，通过操作性定义定位特异性激活的脑区，形成心理构念到脑区的精确映射关系。不同的测量方式将导致最终所测量的认知过程存在较大差异。自我参照的研究定义自我参照条件比他人参照条件下更大激活的脑区为自我参照加工的特异性脑</w:delText>
        </w:r>
      </w:del>
      <w:r w:rsidR="008E01C6">
        <w:rPr>
          <w:rFonts w:cs="Times New Roman"/>
        </w:rPr>
        <w:fldChar w:fldCharType="begin"/>
      </w:r>
      <w:r w:rsidR="0076296C">
        <w:rPr>
          <w:rFonts w:cs="Times New Roman"/>
        </w:rPr>
        <w:instrText xml:space="preserve"> ADDIN ZOTERO_ITEM CSL_CITATION {"citationID":"PR3nqEex","properties":{"formattedCitation":"\\super [1]\\nosupersub{}","plainCitation":"[1]","noteIndex":0},"citationItems":[{"id":37,"uris":["http://zotero.org/users/9459883/items/PEICHIK2"],"itemData":{"id":37,"type":"article-journal","abstract":"Reaching a global view of brain organization requires assembling evidence on widely different mental processes and mechanisms. The variety of human neuroscience concepts and terminology poses a fundamental challenge to relating brain imaging results across the scientific literature. Existing meta-analysis methods perform statistical tests on sets of publications associated with a particular concept. Thus, large-scale meta-analyses only tackle single terms that occur frequently. We propose a new paradigm, focusing on prediction rather than inference. Our multivariate model predicts the spatial distribution of neurological observations, given text describing an experiment, cognitive process, or disease. This approach handles text of arbitrary length and terms that are too rare for standard meta-analysis. We capture the relationships and neural correlates of 7547 neuroscience terms across 13 459 neuroimaging publications. The resulting meta-analytic tool, neuroquery.org, can ground hypothesis generation and data-analysis priors on a comprehensive view of published findings on the brain.","call-number":"8.14","container-title":"eLife","DOI":"10.7554/eLife.53385","ISSN":"2050-084X","language":"en","page":"e53385","source":"1","title":"NeuroQuery, comprehensive meta-analysis of human brain mapping","volume":"9","author":[{"family":"Dockès","given":"Jérôme"},{"family":"Poldrack","given":"Russell A"},{"family":"Primet","given":"Romain"},{"family":"Gözükan","given":"Hande"},{"family":"Yarkoni","given":"Tal"},{"family":"Suchanek","given":"Fabian"},{"family":"Thirion","given":"Bertrand"},{"family":"Varoquaux","given":"Gaël"}],"issued":{"date-parts":[["2020",3,4]]},"citation-key":"dockesNeuroQueryComprehensiveMetaanalysis2020"}}],"schema":"https://github.com/citation-style-language/schema/raw/master/csl-citation.json"} </w:instrText>
      </w:r>
      <w:r w:rsidR="008E01C6">
        <w:rPr>
          <w:rFonts w:cs="Times New Roman"/>
        </w:rPr>
        <w:fldChar w:fldCharType="separate"/>
      </w:r>
      <w:r w:rsidR="0076296C" w:rsidRPr="0076296C">
        <w:rPr>
          <w:rFonts w:cs="Times New Roman"/>
          <w:kern w:val="0"/>
          <w:szCs w:val="24"/>
          <w:vertAlign w:val="superscript"/>
        </w:rPr>
        <w:t>[1]</w:t>
      </w:r>
      <w:r w:rsidR="008E01C6">
        <w:rPr>
          <w:rFonts w:cs="Times New Roman"/>
        </w:rPr>
        <w:fldChar w:fldCharType="end"/>
      </w:r>
      <w:del w:id="279" w:author="sun shuting" w:date="2022-09-23T14:31:00Z">
        <w:r w:rsidR="00570D91" w:rsidDel="00A47C37">
          <w:rPr>
            <w:rFonts w:cs="Times New Roman" w:hint="eastAsia"/>
          </w:rPr>
          <w:delText>区，不同研究中对他人的定义不同，包括大众名人、亲人、朋友与陌生人等。学者对自我参照的操作性定义未达成共识，这种分歧</w:delText>
        </w:r>
      </w:del>
      <w:ins w:id="280" w:author="sun shuting" w:date="2022-09-23T14:31:00Z">
        <w:r w:rsidR="00A47C37">
          <w:rPr>
            <w:rFonts w:cs="Times New Roman" w:hint="eastAsia"/>
          </w:rPr>
          <w:t>它</w:t>
        </w:r>
      </w:ins>
      <w:r w:rsidR="00570D91">
        <w:rPr>
          <w:rFonts w:cs="Times New Roman" w:hint="eastAsia"/>
        </w:rPr>
        <w:t>增加了从“自我参照”映射到精确的脑区以及对认知过程的解码的困难。</w:t>
      </w:r>
      <w:ins w:id="281" w:author="sun shuting" w:date="2022-09-23T14:37:00Z">
        <w:r w:rsidR="002A6F23">
          <w:rPr>
            <w:rFonts w:cs="Times New Roman" w:hint="eastAsia"/>
          </w:rPr>
          <w:t>目前，</w:t>
        </w:r>
      </w:ins>
      <w:r w:rsidR="00570D91">
        <w:rPr>
          <w:rFonts w:cs="Times New Roman" w:hint="eastAsia"/>
        </w:rPr>
        <w:t>广泛使用的元分析平台</w:t>
      </w:r>
      <w:r w:rsidR="00570D91">
        <w:rPr>
          <w:rFonts w:cs="Times New Roman" w:hint="eastAsia"/>
        </w:rPr>
        <w:t>Neurosynth</w:t>
      </w:r>
      <w:r w:rsidR="00570D91">
        <w:rPr>
          <w:rFonts w:cs="Times New Roman" w:hint="eastAsia"/>
        </w:rPr>
        <w:t>（</w:t>
      </w:r>
      <w:r w:rsidR="00570D91">
        <w:rPr>
          <w:rFonts w:cs="Times New Roman"/>
        </w:rPr>
        <w:t>https://neurosynth.org/</w:t>
      </w:r>
      <w:r w:rsidR="00570D91">
        <w:rPr>
          <w:rFonts w:cs="Times New Roman" w:hint="eastAsia"/>
        </w:rPr>
        <w:t>）和</w:t>
      </w:r>
      <w:r w:rsidR="00570D91">
        <w:rPr>
          <w:rFonts w:cs="Times New Roman" w:hint="eastAsia"/>
        </w:rPr>
        <w:t>Neuroquery</w:t>
      </w:r>
      <w:r w:rsidR="00570D91">
        <w:rPr>
          <w:rFonts w:cs="Times New Roman" w:hint="eastAsia"/>
        </w:rPr>
        <w:t>（</w:t>
      </w:r>
      <w:r w:rsidR="00570D91">
        <w:rPr>
          <w:rFonts w:cs="Times New Roman"/>
        </w:rPr>
        <w:t>https://neuroquery.org/</w:t>
      </w:r>
      <w:r w:rsidR="00570D91">
        <w:rPr>
          <w:rFonts w:cs="Times New Roman" w:hint="eastAsia"/>
        </w:rPr>
        <w:t>）使用自动化</w:t>
      </w:r>
      <w:ins w:id="282" w:author="sun shuting" w:date="2022-09-23T14:32:00Z">
        <w:r w:rsidR="00A47C37">
          <w:rPr>
            <w:rFonts w:hint="eastAsia"/>
          </w:rPr>
          <w:t>的文本识别方</w:t>
        </w:r>
        <w:r w:rsidR="00A47C37">
          <w:rPr>
            <w:rFonts w:hint="eastAsia"/>
          </w:rPr>
          <w:lastRenderedPageBreak/>
          <w:t>式</w:t>
        </w:r>
      </w:ins>
      <w:r w:rsidR="00570D91">
        <w:rPr>
          <w:rFonts w:cs="Times New Roman" w:hint="eastAsia"/>
        </w:rPr>
        <w:t>提取数据</w:t>
      </w:r>
      <w:ins w:id="283" w:author="sun shuting" w:date="2022-09-23T14:38:00Z">
        <w:r w:rsidR="007E59FF">
          <w:rPr>
            <w:rFonts w:cs="Times New Roman" w:hint="eastAsia"/>
          </w:rPr>
          <w:t>。</w:t>
        </w:r>
      </w:ins>
      <w:del w:id="284" w:author="sun shuting" w:date="2022-09-23T14:32:00Z">
        <w:r w:rsidR="00570D91" w:rsidDel="00A47C37">
          <w:rPr>
            <w:rFonts w:cs="Times New Roman" w:hint="eastAsia"/>
          </w:rPr>
          <w:delText>时</w:delText>
        </w:r>
      </w:del>
      <w:del w:id="285" w:author="sun shuting" w:date="2022-09-23T14:38:00Z">
        <w:r w:rsidR="00570D91" w:rsidDel="007E59FF">
          <w:rPr>
            <w:rFonts w:cs="Times New Roman" w:hint="eastAsia"/>
          </w:rPr>
          <w:delText>，</w:delText>
        </w:r>
      </w:del>
      <w:ins w:id="286" w:author="sun shuting" w:date="2022-09-23T14:38:00Z">
        <w:r w:rsidR="007E59FF">
          <w:rPr>
            <w:rFonts w:cs="Times New Roman" w:hint="eastAsia"/>
          </w:rPr>
          <w:t>Neurosynth</w:t>
        </w:r>
      </w:ins>
      <w:ins w:id="287" w:author="sun shuting" w:date="2022-09-23T14:39:00Z">
        <w:r w:rsidR="007E4B1A">
          <w:rPr>
            <w:rFonts w:cs="Times New Roman" w:hint="eastAsia"/>
          </w:rPr>
          <w:t>通过</w:t>
        </w:r>
      </w:ins>
      <w:ins w:id="288" w:author="sun shuting" w:date="2022-09-23T14:41:00Z">
        <w:r w:rsidR="00300166">
          <w:rPr>
            <w:rFonts w:cs="Times New Roman" w:hint="eastAsia"/>
          </w:rPr>
          <w:t>自动</w:t>
        </w:r>
      </w:ins>
      <w:ins w:id="289" w:author="sun shuting" w:date="2022-09-23T14:39:00Z">
        <w:r w:rsidR="007E4B1A">
          <w:rPr>
            <w:rFonts w:cs="Times New Roman" w:hint="eastAsia"/>
          </w:rPr>
          <w:t>抓取关键词与大脑坐标，统计</w:t>
        </w:r>
        <w:r w:rsidR="00653D28">
          <w:rPr>
            <w:rFonts w:cs="Times New Roman" w:hint="eastAsia"/>
          </w:rPr>
          <w:t>两者</w:t>
        </w:r>
      </w:ins>
      <w:ins w:id="290" w:author="sun shuting" w:date="2022-09-23T14:40:00Z">
        <w:r w:rsidR="00653D28">
          <w:rPr>
            <w:rFonts w:cs="Times New Roman" w:hint="eastAsia"/>
          </w:rPr>
          <w:t>共同出现的频率推断脑区与认知功能的关系，实现对脑区的</w:t>
        </w:r>
        <w:r w:rsidR="00300166">
          <w:rPr>
            <w:rFonts w:cs="Times New Roman" w:hint="eastAsia"/>
          </w:rPr>
          <w:t>功能解码</w:t>
        </w:r>
      </w:ins>
      <w:ins w:id="291" w:author="sun shuting" w:date="2022-09-25T21:46:00Z">
        <w:r w:rsidR="002A2A32" w:rsidRPr="00705F48">
          <w:rPr>
            <w:rFonts w:cs="Times New Roman"/>
            <w:kern w:val="0"/>
            <w:szCs w:val="24"/>
            <w:highlight w:val="yellow"/>
            <w:vertAlign w:val="superscript"/>
          </w:rPr>
          <w:t>[22]</w:t>
        </w:r>
      </w:ins>
      <w:ins w:id="292" w:author="sun shuting" w:date="2022-09-23T14:40:00Z">
        <w:r w:rsidR="00300166">
          <w:rPr>
            <w:rFonts w:cs="Times New Roman" w:hint="eastAsia"/>
          </w:rPr>
          <w:t>。</w:t>
        </w:r>
      </w:ins>
      <w:ins w:id="293" w:author="sun shuting" w:date="2022-09-28T17:01:00Z">
        <w:r w:rsidR="001C0C8A" w:rsidRPr="001C0C8A">
          <w:rPr>
            <w:rFonts w:cs="Times New Roman"/>
          </w:rPr>
          <w:t>Neuroquery</w:t>
        </w:r>
      </w:ins>
      <w:ins w:id="294" w:author="sun shuting" w:date="2022-09-28T17:02:00Z">
        <w:r w:rsidR="001C0C8A" w:rsidRPr="001C0C8A">
          <w:rPr>
            <w:rFonts w:cs="Times New Roman" w:hint="eastAsia"/>
          </w:rPr>
          <w:t>使用有监督的机器学习</w:t>
        </w:r>
        <w:r w:rsidR="001C0C8A">
          <w:rPr>
            <w:rFonts w:cs="Times New Roman" w:hint="eastAsia"/>
          </w:rPr>
          <w:t>，</w:t>
        </w:r>
        <w:r w:rsidR="00AC6106">
          <w:rPr>
            <w:rFonts w:cs="Times New Roman" w:hint="eastAsia"/>
          </w:rPr>
          <w:t>通过机器学习加权和组合术语，以做出</w:t>
        </w:r>
      </w:ins>
      <w:ins w:id="295" w:author="sun shuting" w:date="2022-09-28T17:03:00Z">
        <w:r w:rsidR="00097D1D">
          <w:rPr>
            <w:rFonts w:cs="Times New Roman" w:hint="eastAsia"/>
          </w:rPr>
          <w:t>超出数据库样本的脑区预测，</w:t>
        </w:r>
      </w:ins>
      <w:ins w:id="296" w:author="sun shuting" w:date="2022-09-28T17:04:00Z">
        <w:r w:rsidR="00097D1D" w:rsidRPr="001C0C8A">
          <w:rPr>
            <w:rFonts w:cs="Times New Roman" w:hint="eastAsia"/>
          </w:rPr>
          <w:t>它可以预测给定任何与神经科学相关的术语组合的脑图</w:t>
        </w:r>
        <w:r w:rsidR="00097D1D">
          <w:rPr>
            <w:rFonts w:cs="Times New Roman" w:hint="eastAsia"/>
          </w:rPr>
          <w:t>，但未</w:t>
        </w:r>
      </w:ins>
      <w:ins w:id="297" w:author="sun shuting" w:date="2022-09-28T16:56:00Z">
        <w:r w:rsidR="00E5600F" w:rsidRPr="00E5600F">
          <w:rPr>
            <w:rFonts w:cs="Times New Roman" w:hint="eastAsia"/>
          </w:rPr>
          <w:t>控制体素水平的零假设，因此不太适合断言</w:t>
        </w:r>
      </w:ins>
      <w:ins w:id="298" w:author="sun shuting" w:date="2022-09-28T17:07:00Z">
        <w:r w:rsidR="008E01C6">
          <w:rPr>
            <w:rFonts w:cs="Times New Roman" w:hint="eastAsia"/>
          </w:rPr>
          <w:t>某个任务所对应的</w:t>
        </w:r>
      </w:ins>
      <w:ins w:id="299" w:author="sun shuting" w:date="2022-09-28T16:56:00Z">
        <w:r w:rsidR="00E5600F" w:rsidRPr="00E5600F">
          <w:rPr>
            <w:rFonts w:cs="Times New Roman" w:hint="eastAsia"/>
          </w:rPr>
          <w:t>特定区域在研究中被激活</w:t>
        </w:r>
      </w:ins>
      <w:ins w:id="300" w:author="sun shuting" w:date="2022-09-28T17:07:00Z">
        <w:r w:rsidR="008E01C6">
          <w:rPr>
            <w:rFonts w:cs="Times New Roman" w:hint="eastAsia"/>
          </w:rPr>
          <w:t>的情况</w:t>
        </w:r>
      </w:ins>
      <w:ins w:id="301" w:author="sun shuting" w:date="2022-09-28T17:10:00Z">
        <w:r w:rsidR="00275003" w:rsidRPr="00705F48">
          <w:rPr>
            <w:rFonts w:cs="Times New Roman"/>
            <w:kern w:val="0"/>
            <w:szCs w:val="24"/>
            <w:highlight w:val="yellow"/>
            <w:vertAlign w:val="superscript"/>
          </w:rPr>
          <w:t>[2</w:t>
        </w:r>
        <w:r w:rsidR="00275003">
          <w:rPr>
            <w:rFonts w:cs="Times New Roman"/>
            <w:kern w:val="0"/>
            <w:szCs w:val="24"/>
            <w:highlight w:val="yellow"/>
            <w:vertAlign w:val="superscript"/>
          </w:rPr>
          <w:t>3</w:t>
        </w:r>
        <w:r w:rsidR="00275003" w:rsidRPr="00705F48">
          <w:rPr>
            <w:rFonts w:cs="Times New Roman"/>
            <w:kern w:val="0"/>
            <w:szCs w:val="24"/>
            <w:highlight w:val="yellow"/>
            <w:vertAlign w:val="superscript"/>
          </w:rPr>
          <w:t>]</w:t>
        </w:r>
      </w:ins>
      <w:ins w:id="302" w:author="sun shuting" w:date="2022-09-28T17:01:00Z">
        <w:r w:rsidR="001C0C8A" w:rsidRPr="001C0C8A">
          <w:rPr>
            <w:rFonts w:cs="Times New Roman" w:hint="eastAsia"/>
          </w:rPr>
          <w:t>。</w:t>
        </w:r>
      </w:ins>
      <w:del w:id="303" w:author="sun shuting" w:date="2022-09-23T14:42:00Z">
        <w:r w:rsidR="00570D91" w:rsidDel="003D51CC">
          <w:rPr>
            <w:rFonts w:cs="Times New Roman" w:hint="eastAsia"/>
          </w:rPr>
          <w:delText>除了</w:delText>
        </w:r>
      </w:del>
      <w:ins w:id="304" w:author="sun shuting" w:date="2022-09-28T17:33:00Z">
        <w:r w:rsidR="00CD39B1">
          <w:rPr>
            <w:rFonts w:cs="Times New Roman" w:hint="eastAsia"/>
          </w:rPr>
          <w:t>而且</w:t>
        </w:r>
      </w:ins>
      <w:ins w:id="305" w:author="sun shuting" w:date="2022-09-23T14:44:00Z">
        <w:r w:rsidR="00007584">
          <w:rPr>
            <w:rFonts w:cs="Times New Roman" w:hint="eastAsia"/>
          </w:rPr>
          <w:t>这些数据库</w:t>
        </w:r>
      </w:ins>
      <w:r w:rsidR="00570D91">
        <w:rPr>
          <w:rFonts w:cs="Times New Roman" w:hint="eastAsia"/>
        </w:rPr>
        <w:t>可能存在</w:t>
      </w:r>
      <w:ins w:id="306" w:author="sun shuting" w:date="2022-09-23T14:44:00Z">
        <w:r w:rsidR="00007584">
          <w:rPr>
            <w:rFonts w:cs="Times New Roman" w:hint="eastAsia"/>
          </w:rPr>
          <w:t>对</w:t>
        </w:r>
      </w:ins>
      <w:del w:id="307" w:author="sun shuting" w:date="2022-09-23T14:44:00Z">
        <w:r w:rsidR="00570D91" w:rsidDel="00007584">
          <w:rPr>
            <w:rFonts w:cs="Times New Roman" w:hint="eastAsia"/>
          </w:rPr>
          <w:delText>的</w:delText>
        </w:r>
      </w:del>
      <w:r w:rsidR="00570D91">
        <w:rPr>
          <w:rFonts w:cs="Times New Roman" w:hint="eastAsia"/>
        </w:rPr>
        <w:t>数据的错误提取</w:t>
      </w:r>
      <w:del w:id="308" w:author="sun shuting" w:date="2022-09-23T14:43:00Z">
        <w:r w:rsidR="00570D91" w:rsidDel="00870960">
          <w:rPr>
            <w:rFonts w:cs="Times New Roman" w:hint="eastAsia"/>
          </w:rPr>
          <w:delText>外</w:delText>
        </w:r>
      </w:del>
      <w:r w:rsidR="00570D91">
        <w:rPr>
          <w:rFonts w:cs="Times New Roman" w:hint="eastAsia"/>
        </w:rPr>
        <w:t>，</w:t>
      </w:r>
      <w:del w:id="309" w:author="sun shuting" w:date="2022-09-23T14:43:00Z">
        <w:r w:rsidR="00570D91" w:rsidDel="00870960">
          <w:rPr>
            <w:rFonts w:cs="Times New Roman" w:hint="eastAsia"/>
          </w:rPr>
          <w:delText>还</w:delText>
        </w:r>
      </w:del>
      <w:ins w:id="310" w:author="sun shuting" w:date="2022-09-23T14:43:00Z">
        <w:r w:rsidR="00870960">
          <w:rPr>
            <w:rFonts w:cs="Times New Roman" w:hint="eastAsia"/>
          </w:rPr>
          <w:t>同时</w:t>
        </w:r>
      </w:ins>
      <w:r w:rsidR="00570D91">
        <w:rPr>
          <w:rFonts w:cs="Times New Roman" w:hint="eastAsia"/>
        </w:rPr>
        <w:t>缺乏对认知任务的详细注释</w:t>
      </w:r>
      <w:del w:id="311" w:author="sun shuting" w:date="2022-09-23T14:45:00Z">
        <w:r w:rsidR="00570D91" w:rsidDel="009F74A8">
          <w:rPr>
            <w:rFonts w:cs="Times New Roman" w:hint="eastAsia"/>
          </w:rPr>
          <w:delText>，并且未关注文章中自我参照的操作性定义</w:delText>
        </w:r>
      </w:del>
      <w:del w:id="312" w:author="sun shuting" w:date="2022-09-23T14:50:00Z">
        <w:r w:rsidR="00570D91" w:rsidDel="0001309D">
          <w:rPr>
            <w:rFonts w:cs="Times New Roman" w:hint="eastAsia"/>
          </w:rPr>
          <w:delText>。</w:delText>
        </w:r>
        <w:r w:rsidR="00570D91" w:rsidDel="0001309D">
          <w:rPr>
            <w:rFonts w:cs="Times New Roman" w:hint="eastAsia"/>
          </w:rPr>
          <w:delText>Neurosynth</w:delText>
        </w:r>
        <w:r w:rsidR="00570D91" w:rsidDel="0001309D">
          <w:rPr>
            <w:rFonts w:cs="Times New Roman" w:hint="eastAsia"/>
          </w:rPr>
          <w:delText>和</w:delText>
        </w:r>
        <w:r w:rsidR="00570D91" w:rsidDel="0001309D">
          <w:rPr>
            <w:rFonts w:cs="Times New Roman" w:hint="eastAsia"/>
          </w:rPr>
          <w:delText>Neuroquery</w:delText>
        </w:r>
        <w:r w:rsidR="00570D91" w:rsidDel="0001309D">
          <w:rPr>
            <w:rFonts w:cs="Times New Roman" w:hint="eastAsia"/>
          </w:rPr>
          <w:delText>等数据库</w:delText>
        </w:r>
      </w:del>
      <w:del w:id="313" w:author="sun shuting" w:date="2022-09-23T14:51:00Z">
        <w:r w:rsidR="00570D91" w:rsidDel="0001309D">
          <w:rPr>
            <w:rFonts w:cs="Times New Roman" w:hint="eastAsia"/>
          </w:rPr>
          <w:delText>对</w:delText>
        </w:r>
      </w:del>
      <w:del w:id="314" w:author="sun shuting" w:date="2022-09-23T14:45:00Z">
        <w:r w:rsidR="00570D91" w:rsidDel="009F74A8">
          <w:rPr>
            <w:rFonts w:cs="Times New Roman" w:hint="eastAsia"/>
          </w:rPr>
          <w:delText>其</w:delText>
        </w:r>
      </w:del>
      <w:ins w:id="315" w:author="sun shuting" w:date="2022-09-23T14:51:00Z">
        <w:r w:rsidR="0001309D">
          <w:rPr>
            <w:rFonts w:cs="Times New Roman" w:hint="eastAsia"/>
          </w:rPr>
          <w:t>其</w:t>
        </w:r>
        <w:r w:rsidR="00157313">
          <w:rPr>
            <w:rFonts w:cs="Times New Roman" w:hint="eastAsia"/>
          </w:rPr>
          <w:t>对操作化定义</w:t>
        </w:r>
      </w:ins>
      <w:r w:rsidR="00570D91">
        <w:rPr>
          <w:rFonts w:cs="Times New Roman" w:hint="eastAsia"/>
        </w:rPr>
        <w:t>的忽视</w:t>
      </w:r>
      <w:del w:id="316" w:author="sun shuting" w:date="2022-09-23T14:45:00Z">
        <w:r w:rsidR="00570D91" w:rsidDel="009F74A8">
          <w:rPr>
            <w:rFonts w:cs="Times New Roman" w:hint="eastAsia"/>
          </w:rPr>
          <w:delText>则</w:delText>
        </w:r>
      </w:del>
      <w:r w:rsidR="00570D91">
        <w:rPr>
          <w:rFonts w:cs="Times New Roman" w:hint="eastAsia"/>
        </w:rPr>
        <w:t>可能加剧</w:t>
      </w:r>
      <w:del w:id="317" w:author="sun shuting" w:date="2022-09-23T14:46:00Z">
        <w:r w:rsidR="00570D91" w:rsidDel="009F74A8">
          <w:rPr>
            <w:rFonts w:cs="Times New Roman" w:hint="eastAsia"/>
          </w:rPr>
          <w:delText>操作性定义上的差异导致</w:delText>
        </w:r>
      </w:del>
      <w:ins w:id="318" w:author="sun shuting" w:date="2022-09-23T14:46:00Z">
        <w:r w:rsidR="00772632">
          <w:rPr>
            <w:rFonts w:cs="Times New Roman" w:hint="eastAsia"/>
          </w:rPr>
          <w:t>自我参照</w:t>
        </w:r>
      </w:ins>
      <w:r w:rsidR="00570D91">
        <w:rPr>
          <w:rFonts w:cs="Times New Roman" w:hint="eastAsia"/>
        </w:rPr>
        <w:t>的分析结果的分散</w:t>
      </w:r>
      <w:ins w:id="319" w:author="sun shuting" w:date="2022-09-23T14:46:00Z">
        <w:r w:rsidR="00772632">
          <w:rPr>
            <w:rFonts w:cs="Times New Roman" w:hint="eastAsia"/>
          </w:rPr>
          <w:t>性</w:t>
        </w:r>
      </w:ins>
      <w:r w:rsidR="00570D91">
        <w:rPr>
          <w:rFonts w:cs="Times New Roman" w:hint="eastAsia"/>
        </w:rPr>
        <w:t>。</w:t>
      </w:r>
      <w:del w:id="320" w:author="sun shuting" w:date="2022-09-23T14:41:00Z">
        <w:r w:rsidR="00570D91" w:rsidDel="00300166">
          <w:rPr>
            <w:rFonts w:cs="Times New Roman" w:hint="eastAsia"/>
          </w:rPr>
          <w:delText>从心理测量的角度来讲，操作性定义方面的变异性和灵活性危害心理构念的效度（</w:delText>
        </w:r>
        <w:r w:rsidR="00570D91" w:rsidDel="00300166">
          <w:rPr>
            <w:rFonts w:cs="Times New Roman"/>
          </w:rPr>
          <w:delText>validity</w:delText>
        </w:r>
        <w:r w:rsidR="00570D91" w:rsidDel="00300166">
          <w:rPr>
            <w:rFonts w:cs="Times New Roman" w:hint="eastAsia"/>
          </w:rPr>
          <w:delText>）。</w:delText>
        </w:r>
      </w:del>
      <w:r w:rsidR="00570D91">
        <w:rPr>
          <w:rFonts w:cs="Times New Roman" w:hint="eastAsia"/>
        </w:rPr>
        <w:t>为保障自我参照的构念效度及精确定位有关脑区，需要从元研究的视角对自我参照加工的操作化定义进行严格检验</w:t>
      </w:r>
      <w:del w:id="321" w:author="sun shuting" w:date="2022-09-23T14:46:00Z">
        <w:r w:rsidR="00570D91" w:rsidDel="00772632">
          <w:rPr>
            <w:rFonts w:cs="Times New Roman" w:hint="eastAsia"/>
          </w:rPr>
          <w:delText>并比较不同操作化定义之下的</w:delText>
        </w:r>
      </w:del>
      <w:ins w:id="322" w:author="sun shuting" w:date="2022-09-23T14:47:00Z">
        <w:r w:rsidR="00772632">
          <w:rPr>
            <w:rFonts w:cs="Times New Roman" w:hint="eastAsia"/>
          </w:rPr>
          <w:t>及</w:t>
        </w:r>
        <w:r w:rsidR="00772632">
          <w:rPr>
            <w:rFonts w:hint="eastAsia"/>
          </w:rPr>
          <w:t>比较不同</w:t>
        </w:r>
      </w:ins>
      <w:r w:rsidR="00570D91">
        <w:rPr>
          <w:rFonts w:cs="Times New Roman" w:hint="eastAsia"/>
        </w:rPr>
        <w:t>构念之间的异同。本数据库的建立正是为了解决这一问题。</w:t>
      </w:r>
      <w:ins w:id="323" w:author="sun shuting" w:date="2022-09-23T14:48:00Z">
        <w:r w:rsidR="00AB4BDA">
          <w:rPr>
            <w:rFonts w:cs="Times New Roman" w:hint="eastAsia"/>
          </w:rPr>
          <w:t>本数据库</w:t>
        </w:r>
        <w:r w:rsidR="009D779F">
          <w:rPr>
            <w:rFonts w:hint="eastAsia"/>
          </w:rPr>
          <w:t>通过检索已有的自我参照相关的神经成像研究，收集丰富的任务反应、参照物等信息，详细记录不同文章中自我参照的操作化定义，并设置分类索引</w:t>
        </w:r>
        <w:r w:rsidR="00AB4BDA">
          <w:rPr>
            <w:rFonts w:hint="eastAsia"/>
          </w:rPr>
          <w:t>，同时</w:t>
        </w:r>
        <w:r w:rsidR="009D779F">
          <w:rPr>
            <w:rFonts w:hint="eastAsia"/>
          </w:rPr>
          <w:t>采用通用的</w:t>
        </w:r>
        <w:r w:rsidR="009D779F" w:rsidRPr="009739BA">
          <w:rPr>
            <w:rFonts w:cs="Times New Roman" w:hint="eastAsia"/>
          </w:rPr>
          <w:t>BrainMap</w:t>
        </w:r>
        <w:r w:rsidR="009D779F" w:rsidRPr="009739BA">
          <w:rPr>
            <w:rFonts w:cs="Times New Roman" w:hint="eastAsia"/>
          </w:rPr>
          <w:t>格式以及</w:t>
        </w:r>
        <w:r w:rsidR="009D779F" w:rsidRPr="009739BA">
          <w:rPr>
            <w:rFonts w:cs="Times New Roman" w:hint="eastAsia"/>
          </w:rPr>
          <w:t>c</w:t>
        </w:r>
        <w:r w:rsidR="009D779F" w:rsidRPr="009739BA">
          <w:rPr>
            <w:rFonts w:cs="Times New Roman"/>
          </w:rPr>
          <w:t>sv</w:t>
        </w:r>
        <w:r w:rsidR="009D779F" w:rsidRPr="009739BA">
          <w:rPr>
            <w:rFonts w:cs="Times New Roman" w:hint="eastAsia"/>
          </w:rPr>
          <w:t>格式文件分别记录坐标与文章信息，便于研究者使用常见的元分析软件进行数据分析。</w:t>
        </w:r>
        <w:r w:rsidR="009D779F">
          <w:rPr>
            <w:rFonts w:hint="eastAsia"/>
          </w:rPr>
          <w:t>本数据库的建立有助于自我参照的理论构建；促进自我参照的脑区定位的精细化，以及更进一步的神经功能解码；为后续研究者构建类似的元研究数据库提供参考依据</w:t>
        </w:r>
      </w:ins>
      <w:ins w:id="324" w:author="sun shuting" w:date="2022-09-23T14:52:00Z">
        <w:r w:rsidR="00157313">
          <w:rPr>
            <w:rFonts w:hint="eastAsia"/>
          </w:rPr>
          <w:t>。</w:t>
        </w:r>
      </w:ins>
    </w:p>
    <w:bookmarkEnd w:id="4"/>
    <w:bookmarkEnd w:id="186"/>
    <w:p w14:paraId="2029C304" w14:textId="77777777" w:rsidR="008C1974" w:rsidRDefault="00570D91">
      <w:pPr>
        <w:pStyle w:val="2"/>
      </w:pPr>
      <w:ins w:id="325" w:author="Yan XI" w:date="2022-07-22T14:29:00Z">
        <w:r>
          <w:rPr>
            <w:rPrChange w:id="326" w:author="Yan XI" w:date="2022-07-22T14:30:00Z">
              <w:rPr>
                <w:rFonts w:hAnsi="宋体"/>
              </w:rPr>
            </w:rPrChange>
          </w:rPr>
          <w:t xml:space="preserve">1  </w:t>
        </w:r>
        <w:r>
          <w:rPr>
            <w:rFonts w:hint="eastAsia"/>
            <w:rPrChange w:id="327" w:author="Yan XI" w:date="2022-07-22T14:30:00Z">
              <w:rPr>
                <w:rFonts w:hAnsi="宋体" w:hint="eastAsia"/>
              </w:rPr>
            </w:rPrChange>
          </w:rPr>
          <w:t>数据采集和处理方法</w:t>
        </w:r>
      </w:ins>
      <w:del w:id="328" w:author="Yan XI" w:date="2022-07-22T14:29:00Z">
        <w:r>
          <w:rPr>
            <w:rPrChange w:id="329" w:author="Yan XI" w:date="2022-07-22T14:30:00Z">
              <w:rPr>
                <w:rFonts w:hAnsi="宋体"/>
              </w:rPr>
            </w:rPrChange>
          </w:rPr>
          <w:delText xml:space="preserve">1 </w:delText>
        </w:r>
        <w:r>
          <w:rPr>
            <w:rFonts w:hint="eastAsia"/>
            <w:rPrChange w:id="330" w:author="Yan XI" w:date="2022-07-22T14:30:00Z">
              <w:rPr>
                <w:rFonts w:hAnsi="宋体" w:hint="eastAsia"/>
                <w:szCs w:val="28"/>
              </w:rPr>
            </w:rPrChange>
          </w:rPr>
          <w:delText>方法</w:delText>
        </w:r>
      </w:del>
    </w:p>
    <w:p w14:paraId="7D2B243A" w14:textId="74595C9C" w:rsidR="008C1974" w:rsidDel="00F92826" w:rsidRDefault="00570D91">
      <w:pPr>
        <w:pStyle w:val="3"/>
        <w:rPr>
          <w:del w:id="331" w:author="sun shuting" w:date="2022-09-23T15:20:00Z"/>
        </w:rPr>
      </w:pPr>
      <w:bookmarkStart w:id="332" w:name="OLE_LINK3"/>
      <w:bookmarkStart w:id="333" w:name="OLE_LINK22"/>
      <w:commentRangeStart w:id="334"/>
      <w:del w:id="335" w:author="sun shuting" w:date="2022-09-23T15:20:00Z">
        <w:r w:rsidDel="00F92826">
          <w:rPr>
            <w:rFonts w:hint="eastAsia"/>
          </w:rPr>
          <w:delText>1</w:delText>
        </w:r>
        <w:r w:rsidDel="00F92826">
          <w:delText>.1</w:delText>
        </w:r>
      </w:del>
      <w:ins w:id="336" w:author="Yan XI" w:date="2022-07-22T14:30:00Z">
        <w:del w:id="337" w:author="sun shuting" w:date="2022-09-23T15:20:00Z">
          <w:r w:rsidDel="00F92826">
            <w:delText xml:space="preserve">  </w:delText>
          </w:r>
        </w:del>
      </w:ins>
      <w:del w:id="338" w:author="sun shuting" w:date="2022-09-23T15:20:00Z">
        <w:r w:rsidDel="00F92826">
          <w:rPr>
            <w:rFonts w:hint="eastAsia"/>
          </w:rPr>
          <w:delText>数据采集</w:delText>
        </w:r>
        <w:bookmarkEnd w:id="332"/>
        <w:bookmarkEnd w:id="333"/>
        <w:commentRangeEnd w:id="334"/>
        <w:r w:rsidDel="00F92826">
          <w:rPr>
            <w:rStyle w:val="af2"/>
            <w:rFonts w:cs="宋体"/>
            <w:b w:val="0"/>
            <w:bCs w:val="0"/>
          </w:rPr>
          <w:commentReference w:id="334"/>
        </w:r>
      </w:del>
    </w:p>
    <w:p w14:paraId="23E62075" w14:textId="1FFE396F" w:rsidR="008C1974" w:rsidRDefault="007B27E8">
      <w:pPr>
        <w:ind w:firstLineChars="200" w:firstLine="420"/>
      </w:pPr>
      <w:ins w:id="339" w:author="sun shuting" w:date="2022-09-23T15:01:00Z">
        <w:r>
          <w:rPr>
            <w:rFonts w:hint="eastAsia"/>
          </w:rPr>
          <w:t>本文按照《开放式荟萃分析的规范化报告》</w:t>
        </w:r>
        <w:r>
          <w:rPr>
            <w:rFonts w:cs="Times New Roman"/>
            <w:kern w:val="0"/>
            <w:szCs w:val="24"/>
            <w:highlight w:val="yellow"/>
            <w:vertAlign w:val="superscript"/>
          </w:rPr>
          <w:t>[2</w:t>
        </w:r>
      </w:ins>
      <w:ins w:id="340" w:author="sun shuting" w:date="2022-09-28T17:10:00Z">
        <w:r w:rsidR="00275003">
          <w:rPr>
            <w:rFonts w:cs="Times New Roman"/>
            <w:kern w:val="0"/>
            <w:szCs w:val="24"/>
            <w:highlight w:val="yellow"/>
            <w:vertAlign w:val="superscript"/>
          </w:rPr>
          <w:t>4</w:t>
        </w:r>
      </w:ins>
      <w:ins w:id="341" w:author="sun shuting" w:date="2022-09-23T15:01:00Z">
        <w:r>
          <w:rPr>
            <w:rFonts w:cs="Times New Roman"/>
            <w:kern w:val="0"/>
            <w:szCs w:val="24"/>
            <w:highlight w:val="yellow"/>
            <w:vertAlign w:val="superscript"/>
          </w:rPr>
          <w:t>]</w:t>
        </w:r>
      </w:ins>
      <w:del w:id="342" w:author="sun shuting" w:date="2022-09-23T15:02:00Z">
        <w:r w:rsidR="00570D91" w:rsidDel="007B27E8">
          <w:delText>通过</w:delText>
        </w:r>
        <w:r w:rsidR="00570D91" w:rsidDel="00DB40DC">
          <w:rPr>
            <w:rFonts w:hint="eastAsia"/>
          </w:rPr>
          <w:delText>检</w:delText>
        </w:r>
        <w:r w:rsidR="00570D91" w:rsidDel="00DB40DC">
          <w:delText>索</w:delText>
        </w:r>
      </w:del>
      <w:ins w:id="343" w:author="sun shuting" w:date="2022-09-23T15:02:00Z">
        <w:r w:rsidR="00DB40DC">
          <w:rPr>
            <w:rFonts w:hint="eastAsia"/>
          </w:rPr>
          <w:t>，对</w:t>
        </w:r>
      </w:ins>
      <w:r w:rsidR="00570D91">
        <w:t>PubMed</w:t>
      </w:r>
      <w:r w:rsidR="00570D91">
        <w:t>和</w:t>
      </w:r>
      <w:r w:rsidR="00570D91">
        <w:rPr>
          <w:rFonts w:hint="eastAsia"/>
        </w:rPr>
        <w:t>Web</w:t>
      </w:r>
      <w:r w:rsidR="00570D91">
        <w:t xml:space="preserve"> </w:t>
      </w:r>
      <w:r w:rsidR="00570D91">
        <w:rPr>
          <w:rFonts w:hint="eastAsia"/>
        </w:rPr>
        <w:t>of</w:t>
      </w:r>
      <w:r w:rsidR="00570D91">
        <w:t xml:space="preserve"> </w:t>
      </w:r>
      <w:r w:rsidR="00570D91">
        <w:rPr>
          <w:rFonts w:hint="eastAsia"/>
        </w:rPr>
        <w:t>Science</w:t>
      </w:r>
      <w:r w:rsidR="00570D91">
        <w:t xml:space="preserve"> (</w:t>
      </w:r>
      <w:r w:rsidR="00570D91">
        <w:rPr>
          <w:rFonts w:hint="eastAsia"/>
        </w:rPr>
        <w:t>最后检索日期</w:t>
      </w:r>
      <w:r w:rsidR="00570D91">
        <w:t>20</w:t>
      </w:r>
      <w:r w:rsidR="00570D91">
        <w:rPr>
          <w:rFonts w:hint="eastAsia"/>
        </w:rPr>
        <w:t>21</w:t>
      </w:r>
      <w:r w:rsidR="00570D91">
        <w:t>年</w:t>
      </w:r>
      <w:r w:rsidR="00570D91">
        <w:t>12</w:t>
      </w:r>
      <w:r w:rsidR="00570D91">
        <w:t>月</w:t>
      </w:r>
      <w:r w:rsidR="00570D91">
        <w:rPr>
          <w:rFonts w:hint="eastAsia"/>
        </w:rPr>
        <w:t>4</w:t>
      </w:r>
      <w:r w:rsidR="00570D91">
        <w:rPr>
          <w:rFonts w:hint="eastAsia"/>
        </w:rPr>
        <w:t>日</w:t>
      </w:r>
      <w:r w:rsidR="00570D91">
        <w:t>)</w:t>
      </w:r>
      <w:r w:rsidR="00570D91">
        <w:rPr>
          <w:rFonts w:hint="eastAsia"/>
        </w:rPr>
        <w:t>进行系统性的文献搜索</w:t>
      </w:r>
      <w:r w:rsidR="00570D91">
        <w:t>。</w:t>
      </w:r>
      <w:del w:id="344" w:author="sun shuting" w:date="2022-09-23T15:03:00Z">
        <w:r w:rsidR="00570D91" w:rsidDel="00DB40DC">
          <w:rPr>
            <w:rFonts w:hint="eastAsia"/>
          </w:rPr>
          <w:delText>按照《开放式荟萃分析的规范化报告》</w:delText>
        </w:r>
        <w:r w:rsidR="00570D91" w:rsidDel="00DB40DC">
          <w:rPr>
            <w:rFonts w:cs="Times New Roman"/>
            <w:kern w:val="0"/>
            <w:szCs w:val="24"/>
            <w:highlight w:val="yellow"/>
            <w:vertAlign w:val="superscript"/>
          </w:rPr>
          <w:delText>[22]</w:delText>
        </w:r>
        <w:r w:rsidR="00570D91" w:rsidDel="00DB40DC">
          <w:rPr>
            <w:rFonts w:hint="eastAsia"/>
          </w:rPr>
          <w:delText>进行系统搜索。</w:delText>
        </w:r>
      </w:del>
      <w:r w:rsidR="00570D91">
        <w:t>具体而言，</w:t>
      </w:r>
      <w:ins w:id="345" w:author="sun shuting" w:date="2022-09-23T15:03:00Z">
        <w:r w:rsidR="00DB40DC">
          <w:rPr>
            <w:rFonts w:hint="eastAsia"/>
          </w:rPr>
          <w:t>本文</w:t>
        </w:r>
      </w:ins>
      <w:r w:rsidR="00570D91">
        <w:t>对于自我</w:t>
      </w:r>
      <w:r w:rsidR="00570D91">
        <w:rPr>
          <w:rFonts w:hint="eastAsia"/>
        </w:rPr>
        <w:t>参照</w:t>
      </w:r>
      <w:r w:rsidR="00570D91">
        <w:t>的文献采用关键词</w:t>
      </w:r>
      <w:r w:rsidR="00570D91">
        <w:t>“self-referen*”</w:t>
      </w:r>
      <w:r w:rsidR="00570D91">
        <w:t>，</w:t>
      </w:r>
      <w:r w:rsidR="00570D91">
        <w:rPr>
          <w:rFonts w:hint="eastAsia"/>
        </w:rPr>
        <w:t>并使用</w:t>
      </w:r>
      <w:ins w:id="346" w:author="sun shuting" w:date="2022-09-23T15:03:00Z">
        <w:r w:rsidR="00DB40DC" w:rsidDel="00DB40DC">
          <w:rPr>
            <w:rFonts w:hint="eastAsia"/>
          </w:rPr>
          <w:t xml:space="preserve"> </w:t>
        </w:r>
      </w:ins>
      <w:del w:id="347" w:author="sun shuting" w:date="2022-09-23T15:03:00Z">
        <w:r w:rsidR="00570D91" w:rsidDel="00DB40DC">
          <w:rPr>
            <w:rFonts w:hint="eastAsia"/>
          </w:rPr>
          <w:delText>该</w:delText>
        </w:r>
      </w:del>
      <w:r w:rsidR="00570D91">
        <w:t>“AND”</w:t>
      </w:r>
      <w:r w:rsidR="00570D91">
        <w:rPr>
          <w:rFonts w:hint="eastAsia"/>
        </w:rPr>
        <w:t>将该</w:t>
      </w:r>
      <w:r w:rsidR="00570D91">
        <w:t>关键词与</w:t>
      </w:r>
      <w:r w:rsidR="00570D91">
        <w:t>“fMRI”</w:t>
      </w:r>
      <w:r w:rsidR="00570D91">
        <w:t>和</w:t>
      </w:r>
      <w:r w:rsidR="00570D91">
        <w:t>“PET”</w:t>
      </w:r>
      <w:r w:rsidR="00570D91">
        <w:rPr>
          <w:rFonts w:hint="eastAsia"/>
        </w:rPr>
        <w:t>连</w:t>
      </w:r>
      <w:r w:rsidR="00570D91">
        <w:t>接</w:t>
      </w:r>
      <w:r w:rsidR="00570D91">
        <w:rPr>
          <w:rFonts w:hint="eastAsia"/>
        </w:rPr>
        <w:t>，搜索主题、关键词及摘要包含关键词组合的文献</w:t>
      </w:r>
      <w:r w:rsidR="00570D91">
        <w:t>。</w:t>
      </w:r>
      <w:r w:rsidR="00570D91">
        <w:rPr>
          <w:rFonts w:hint="eastAsia"/>
        </w:rPr>
        <w:t>为</w:t>
      </w:r>
      <w:ins w:id="348" w:author="sun shuting" w:date="2022-09-23T15:04:00Z">
        <w:r w:rsidR="0071446B">
          <w:rPr>
            <w:rFonts w:hint="eastAsia"/>
          </w:rPr>
          <w:t>尽可能</w:t>
        </w:r>
      </w:ins>
      <w:del w:id="349" w:author="sun shuting" w:date="2022-09-23T15:04:00Z">
        <w:r w:rsidR="00570D91" w:rsidDel="0071446B">
          <w:delText>更加</w:delText>
        </w:r>
      </w:del>
      <w:r w:rsidR="00570D91">
        <w:t>完整地</w:t>
      </w:r>
      <w:del w:id="350" w:author="sun shuting" w:date="2022-09-23T15:04:00Z">
        <w:r w:rsidR="00570D91" w:rsidDel="0071446B">
          <w:delText>包括</w:delText>
        </w:r>
      </w:del>
      <w:ins w:id="351" w:author="sun shuting" w:date="2022-09-23T15:04:00Z">
        <w:r w:rsidR="0071446B">
          <w:rPr>
            <w:rFonts w:hint="eastAsia"/>
          </w:rPr>
          <w:t>纳入</w:t>
        </w:r>
      </w:ins>
      <w:r w:rsidR="00570D91">
        <w:t>所有</w:t>
      </w:r>
      <w:ins w:id="352" w:author="sun shuting" w:date="2022-09-23T15:05:00Z">
        <w:r w:rsidR="00E6185E">
          <w:rPr>
            <w:rFonts w:hint="eastAsia"/>
          </w:rPr>
          <w:t>涉及</w:t>
        </w:r>
      </w:ins>
      <w:ins w:id="353" w:author="sun shuting" w:date="2022-09-23T15:04:00Z">
        <w:r w:rsidR="00E6185E">
          <w:rPr>
            <w:rFonts w:hint="eastAsia"/>
          </w:rPr>
          <w:t>自我参照</w:t>
        </w:r>
      </w:ins>
      <w:r w:rsidR="00570D91">
        <w:t>的文献，</w:t>
      </w:r>
      <w:ins w:id="354" w:author="sun shuting" w:date="2022-09-23T15:05:00Z">
        <w:r w:rsidR="00E6185E">
          <w:rPr>
            <w:rFonts w:hint="eastAsia"/>
          </w:rPr>
          <w:t>本文</w:t>
        </w:r>
      </w:ins>
      <w:r w:rsidR="00570D91">
        <w:t>也参考</w:t>
      </w:r>
      <w:r w:rsidR="00570D91">
        <w:rPr>
          <w:rFonts w:hint="eastAsia"/>
        </w:rPr>
        <w:t>相关的</w:t>
      </w:r>
      <w:r w:rsidR="00570D91">
        <w:t>元分析</w:t>
      </w:r>
      <w:r w:rsidR="00570D91">
        <w:rPr>
          <w:rFonts w:cs="Times New Roman"/>
          <w:kern w:val="0"/>
          <w:szCs w:val="24"/>
          <w:highlight w:val="yellow"/>
          <w:vertAlign w:val="superscript"/>
        </w:rPr>
        <w:t>[</w:t>
      </w:r>
      <w:ins w:id="355" w:author="Yan XI" w:date="2022-07-25T09:10:00Z">
        <w:del w:id="356" w:author="sun shuting" w:date="2022-09-25T21:49:00Z">
          <w:r w:rsidR="00570D91" w:rsidDel="005F19CA">
            <w:rPr>
              <w:rFonts w:cs="Times New Roman"/>
              <w:kern w:val="0"/>
              <w:szCs w:val="24"/>
              <w:highlight w:val="yellow"/>
              <w:vertAlign w:val="superscript"/>
            </w:rPr>
            <w:delText>6</w:delText>
          </w:r>
        </w:del>
      </w:ins>
      <w:ins w:id="357" w:author="sun shuting" w:date="2022-09-25T21:49:00Z">
        <w:r w:rsidR="005F19CA">
          <w:rPr>
            <w:rFonts w:cs="Times New Roman"/>
            <w:kern w:val="0"/>
            <w:szCs w:val="24"/>
            <w:highlight w:val="yellow"/>
            <w:vertAlign w:val="superscript"/>
          </w:rPr>
          <w:t>14</w:t>
        </w:r>
      </w:ins>
      <w:ins w:id="358" w:author="Yan XI" w:date="2022-07-25T09:10:00Z">
        <w:r w:rsidR="00570D91">
          <w:rPr>
            <w:rFonts w:cs="Times New Roman"/>
            <w:kern w:val="0"/>
            <w:szCs w:val="24"/>
            <w:highlight w:val="yellow"/>
            <w:vertAlign w:val="superscript"/>
          </w:rPr>
          <w:t>,</w:t>
        </w:r>
      </w:ins>
      <w:del w:id="359" w:author="sun shuting" w:date="2022-09-25T21:51:00Z">
        <w:r w:rsidR="00570D91" w:rsidDel="0073204F">
          <w:rPr>
            <w:rFonts w:cs="Times New Roman"/>
            <w:kern w:val="0"/>
            <w:szCs w:val="24"/>
            <w:highlight w:val="yellow"/>
            <w:vertAlign w:val="superscript"/>
          </w:rPr>
          <w:delText>23</w:delText>
        </w:r>
      </w:del>
      <w:ins w:id="360" w:author="sun shuting" w:date="2022-09-25T21:51:00Z">
        <w:r w:rsidR="0073204F">
          <w:rPr>
            <w:rFonts w:cs="Times New Roman"/>
            <w:kern w:val="0"/>
            <w:szCs w:val="24"/>
            <w:highlight w:val="yellow"/>
            <w:vertAlign w:val="superscript"/>
          </w:rPr>
          <w:t>2</w:t>
        </w:r>
      </w:ins>
      <w:ins w:id="361" w:author="sun shuting" w:date="2022-09-28T17:11:00Z">
        <w:r w:rsidR="003A0192">
          <w:rPr>
            <w:rFonts w:cs="Times New Roman"/>
            <w:kern w:val="0"/>
            <w:szCs w:val="24"/>
            <w:highlight w:val="yellow"/>
            <w:vertAlign w:val="superscript"/>
          </w:rPr>
          <w:t>5</w:t>
        </w:r>
      </w:ins>
      <w:del w:id="362" w:author="Yan XI" w:date="2022-07-25T09:10:00Z">
        <w:r w:rsidR="00570D91">
          <w:rPr>
            <w:rFonts w:cs="Times New Roman" w:hint="eastAsia"/>
            <w:kern w:val="0"/>
            <w:szCs w:val="24"/>
            <w:highlight w:val="yellow"/>
            <w:vertAlign w:val="superscript"/>
          </w:rPr>
          <w:delText>,</w:delText>
        </w:r>
      </w:del>
      <w:ins w:id="363" w:author="Yan XI" w:date="2022-07-25T09:10:00Z">
        <w:r w:rsidR="00570D91">
          <w:rPr>
            <w:rFonts w:cs="Times New Roman" w:hint="eastAsia"/>
            <w:kern w:val="0"/>
            <w:szCs w:val="24"/>
            <w:highlight w:val="yellow"/>
            <w:vertAlign w:val="superscript"/>
          </w:rPr>
          <w:t>-</w:t>
        </w:r>
      </w:ins>
      <w:del w:id="364" w:author="Yan XI" w:date="2022-07-25T09:10:00Z">
        <w:r w:rsidR="00570D91">
          <w:rPr>
            <w:rFonts w:cs="Times New Roman"/>
            <w:kern w:val="0"/>
            <w:szCs w:val="24"/>
            <w:highlight w:val="yellow"/>
            <w:vertAlign w:val="superscript"/>
          </w:rPr>
          <w:delText>6,</w:delText>
        </w:r>
      </w:del>
      <w:r w:rsidR="00570D91">
        <w:rPr>
          <w:rFonts w:cs="Times New Roman"/>
          <w:kern w:val="0"/>
          <w:szCs w:val="24"/>
          <w:highlight w:val="yellow"/>
          <w:vertAlign w:val="superscript"/>
        </w:rPr>
        <w:t>2</w:t>
      </w:r>
      <w:del w:id="365" w:author="sun shuting" w:date="2022-09-25T21:51:00Z">
        <w:r w:rsidR="00570D91" w:rsidDel="0073204F">
          <w:rPr>
            <w:rFonts w:cs="Times New Roman"/>
            <w:kern w:val="0"/>
            <w:szCs w:val="24"/>
            <w:highlight w:val="yellow"/>
            <w:vertAlign w:val="superscript"/>
          </w:rPr>
          <w:delText>4</w:delText>
        </w:r>
      </w:del>
      <w:ins w:id="366" w:author="sun shuting" w:date="2022-09-28T17:11:00Z">
        <w:r w:rsidR="003A0192">
          <w:rPr>
            <w:rFonts w:cs="Times New Roman"/>
            <w:kern w:val="0"/>
            <w:szCs w:val="24"/>
            <w:highlight w:val="yellow"/>
            <w:vertAlign w:val="superscript"/>
          </w:rPr>
          <w:t>6</w:t>
        </w:r>
      </w:ins>
      <w:r w:rsidR="00570D91">
        <w:rPr>
          <w:rFonts w:cs="Times New Roman"/>
          <w:kern w:val="0"/>
          <w:szCs w:val="24"/>
          <w:highlight w:val="yellow"/>
          <w:vertAlign w:val="superscript"/>
        </w:rPr>
        <w:t>]</w:t>
      </w:r>
      <w:del w:id="367" w:author="Yan XI" w:date="2022-07-25T09:11:00Z">
        <w:r w:rsidR="00570D91">
          <w:rPr>
            <w:lang w:val="de-DE"/>
          </w:rPr>
          <w:delText xml:space="preserve"> </w:delText>
        </w:r>
      </w:del>
      <w:r w:rsidR="00570D91">
        <w:t>和综述</w:t>
      </w:r>
      <w:r w:rsidR="00570D91">
        <w:rPr>
          <w:rFonts w:cs="Times New Roman"/>
          <w:kern w:val="0"/>
          <w:szCs w:val="24"/>
          <w:highlight w:val="yellow"/>
          <w:vertAlign w:val="superscript"/>
        </w:rPr>
        <w:t>[</w:t>
      </w:r>
      <w:del w:id="368" w:author="sun shuting" w:date="2022-09-25T21:52:00Z">
        <w:r w:rsidR="00570D91" w:rsidDel="003955C9">
          <w:rPr>
            <w:rFonts w:cs="Times New Roman"/>
            <w:kern w:val="0"/>
            <w:szCs w:val="24"/>
            <w:highlight w:val="yellow"/>
            <w:vertAlign w:val="superscript"/>
          </w:rPr>
          <w:delText>8</w:delText>
        </w:r>
      </w:del>
      <w:del w:id="369" w:author="sun shuting" w:date="2022-09-25T21:53:00Z">
        <w:r w:rsidR="00570D91" w:rsidDel="00B65068">
          <w:rPr>
            <w:rFonts w:cs="Times New Roman"/>
            <w:kern w:val="0"/>
            <w:szCs w:val="24"/>
            <w:highlight w:val="yellow"/>
            <w:vertAlign w:val="superscript"/>
          </w:rPr>
          <w:delText>,</w:delText>
        </w:r>
      </w:del>
      <w:del w:id="370" w:author="Yan XI" w:date="2022-07-25T09:10:00Z">
        <w:r w:rsidR="00570D91">
          <w:rPr>
            <w:rFonts w:cs="Times New Roman"/>
            <w:kern w:val="0"/>
            <w:szCs w:val="24"/>
            <w:highlight w:val="yellow"/>
            <w:vertAlign w:val="superscript"/>
          </w:rPr>
          <w:delText>25,26,</w:delText>
        </w:r>
      </w:del>
      <w:del w:id="371" w:author="sun shuting" w:date="2022-09-25T21:53:00Z">
        <w:r w:rsidR="00570D91" w:rsidDel="00B65068">
          <w:rPr>
            <w:rFonts w:cs="Times New Roman"/>
            <w:kern w:val="0"/>
            <w:szCs w:val="24"/>
            <w:highlight w:val="yellow"/>
            <w:vertAlign w:val="superscript"/>
          </w:rPr>
          <w:delText>10</w:delText>
        </w:r>
      </w:del>
      <w:ins w:id="372" w:author="sun shuting" w:date="2022-09-25T21:53:00Z">
        <w:r w:rsidR="00B65068">
          <w:rPr>
            <w:rFonts w:cs="Times New Roman"/>
            <w:kern w:val="0"/>
            <w:szCs w:val="24"/>
            <w:highlight w:val="yellow"/>
            <w:vertAlign w:val="superscript"/>
          </w:rPr>
          <w:t>7</w:t>
        </w:r>
      </w:ins>
      <w:r w:rsidR="00570D91">
        <w:rPr>
          <w:rFonts w:cs="Times New Roman"/>
          <w:kern w:val="0"/>
          <w:szCs w:val="24"/>
          <w:highlight w:val="yellow"/>
          <w:vertAlign w:val="superscript"/>
        </w:rPr>
        <w:t>,</w:t>
      </w:r>
      <w:ins w:id="373" w:author="sun shuting" w:date="2022-09-25T21:53:00Z">
        <w:r w:rsidR="00B65068">
          <w:rPr>
            <w:rFonts w:cs="Times New Roman"/>
            <w:kern w:val="0"/>
            <w:szCs w:val="24"/>
            <w:highlight w:val="yellow"/>
            <w:vertAlign w:val="superscript"/>
          </w:rPr>
          <w:t>15,</w:t>
        </w:r>
      </w:ins>
      <w:ins w:id="374" w:author="Yan XI" w:date="2022-07-25T09:10:00Z">
        <w:r w:rsidR="00570D91">
          <w:rPr>
            <w:rFonts w:cs="Times New Roman"/>
            <w:kern w:val="0"/>
            <w:szCs w:val="24"/>
            <w:highlight w:val="yellow"/>
            <w:vertAlign w:val="superscript"/>
          </w:rPr>
          <w:t>2</w:t>
        </w:r>
        <w:del w:id="375" w:author="sun shuting" w:date="2022-09-25T21:51:00Z">
          <w:r w:rsidR="00570D91" w:rsidDel="0073204F">
            <w:rPr>
              <w:rFonts w:cs="Times New Roman"/>
              <w:kern w:val="0"/>
              <w:szCs w:val="24"/>
              <w:highlight w:val="yellow"/>
              <w:vertAlign w:val="superscript"/>
            </w:rPr>
            <w:delText>5</w:delText>
          </w:r>
        </w:del>
      </w:ins>
      <w:ins w:id="376" w:author="sun shuting" w:date="2022-09-28T17:11:00Z">
        <w:r w:rsidR="003A0192">
          <w:rPr>
            <w:rFonts w:cs="Times New Roman"/>
            <w:kern w:val="0"/>
            <w:szCs w:val="24"/>
            <w:highlight w:val="yellow"/>
            <w:vertAlign w:val="superscript"/>
          </w:rPr>
          <w:t>7</w:t>
        </w:r>
      </w:ins>
      <w:del w:id="377" w:author="Yan XI" w:date="2022-07-25T09:11:00Z">
        <w:r w:rsidR="00570D91">
          <w:rPr>
            <w:rFonts w:cs="Times New Roman" w:hint="eastAsia"/>
            <w:kern w:val="0"/>
            <w:szCs w:val="24"/>
            <w:highlight w:val="yellow"/>
            <w:vertAlign w:val="superscript"/>
          </w:rPr>
          <w:delText>27,</w:delText>
        </w:r>
      </w:del>
      <w:ins w:id="378" w:author="Yan XI" w:date="2022-07-25T09:11:00Z">
        <w:r w:rsidR="00570D91">
          <w:rPr>
            <w:rFonts w:cs="Times New Roman" w:hint="eastAsia"/>
            <w:kern w:val="0"/>
            <w:szCs w:val="24"/>
            <w:highlight w:val="yellow"/>
            <w:vertAlign w:val="superscript"/>
          </w:rPr>
          <w:t>-</w:t>
        </w:r>
      </w:ins>
      <w:del w:id="379" w:author="sun shuting" w:date="2022-09-25T21:51:00Z">
        <w:r w:rsidR="00570D91" w:rsidDel="0073204F">
          <w:rPr>
            <w:rFonts w:cs="Times New Roman"/>
            <w:kern w:val="0"/>
            <w:szCs w:val="24"/>
            <w:highlight w:val="yellow"/>
            <w:vertAlign w:val="superscript"/>
          </w:rPr>
          <w:delText>28</w:delText>
        </w:r>
      </w:del>
      <w:ins w:id="380" w:author="sun shuting" w:date="2022-09-28T17:11:00Z">
        <w:r w:rsidR="003A0192">
          <w:rPr>
            <w:rFonts w:cs="Times New Roman"/>
            <w:kern w:val="0"/>
            <w:szCs w:val="24"/>
            <w:highlight w:val="yellow"/>
            <w:vertAlign w:val="superscript"/>
          </w:rPr>
          <w:t>30</w:t>
        </w:r>
      </w:ins>
      <w:r w:rsidR="00570D91">
        <w:rPr>
          <w:rFonts w:cs="Times New Roman"/>
          <w:kern w:val="0"/>
          <w:szCs w:val="24"/>
          <w:highlight w:val="yellow"/>
          <w:vertAlign w:val="superscript"/>
        </w:rPr>
        <w:t>]</w:t>
      </w:r>
      <w:r w:rsidR="00570D91">
        <w:t>。</w:t>
      </w:r>
    </w:p>
    <w:p w14:paraId="4E77DFE0" w14:textId="5DC0978C" w:rsidR="008C1974" w:rsidRDefault="00570D91">
      <w:pPr>
        <w:ind w:firstLineChars="200" w:firstLine="420"/>
        <w:rPr>
          <w:lang w:val="de-DE"/>
        </w:rPr>
      </w:pPr>
      <w:r>
        <w:rPr>
          <w:rFonts w:hint="eastAsia"/>
        </w:rPr>
        <w:t>对检索</w:t>
      </w:r>
      <w:ins w:id="381" w:author="sun shuting" w:date="2022-09-23T15:05:00Z">
        <w:r w:rsidR="005D3BAF">
          <w:rPr>
            <w:rFonts w:hint="eastAsia"/>
          </w:rPr>
          <w:t>所得</w:t>
        </w:r>
      </w:ins>
      <w:r>
        <w:rPr>
          <w:rFonts w:hint="eastAsia"/>
        </w:rPr>
        <w:t>的全部文献进行筛选时，采用如下</w:t>
      </w:r>
      <w:r>
        <w:t>标准</w:t>
      </w:r>
      <w:r>
        <w:rPr>
          <w:lang w:val="de-DE"/>
        </w:rPr>
        <w:t>：</w:t>
      </w:r>
    </w:p>
    <w:p w14:paraId="67D47721" w14:textId="77777777" w:rsidR="008C1974" w:rsidRDefault="00570D91">
      <w:pPr>
        <w:ind w:firstLineChars="200" w:firstLine="420"/>
        <w:rPr>
          <w:lang w:val="de-DE"/>
        </w:rPr>
      </w:pPr>
      <w:r>
        <w:rPr>
          <w:lang w:val="de-DE"/>
        </w:rPr>
        <w:t>（</w:t>
      </w:r>
      <w:r>
        <w:rPr>
          <w:lang w:val="de-DE"/>
        </w:rPr>
        <w:t>1</w:t>
      </w:r>
      <w:r>
        <w:rPr>
          <w:lang w:val="de-DE"/>
        </w:rPr>
        <w:t>）</w:t>
      </w:r>
      <w:r>
        <w:rPr>
          <w:rFonts w:hint="eastAsia"/>
        </w:rPr>
        <w:t>研究使用了</w:t>
      </w:r>
      <w:r>
        <w:rPr>
          <w:rFonts w:hint="eastAsia"/>
          <w:lang w:val="de-DE"/>
        </w:rPr>
        <w:t>f</w:t>
      </w:r>
      <w:r>
        <w:rPr>
          <w:lang w:val="de-DE"/>
        </w:rPr>
        <w:t>MRI</w:t>
      </w:r>
      <w:del w:id="382" w:author="Yan XI" w:date="2022-07-25T09:10:00Z">
        <w:r>
          <w:rPr>
            <w:lang w:val="de-DE"/>
          </w:rPr>
          <w:delText xml:space="preserve"> </w:delText>
        </w:r>
      </w:del>
      <w:r>
        <w:rPr>
          <w:rFonts w:hint="eastAsia"/>
        </w:rPr>
        <w:t>或</w:t>
      </w:r>
      <w:r>
        <w:rPr>
          <w:lang w:val="de-DE"/>
        </w:rPr>
        <w:t>PET</w:t>
      </w:r>
      <w:r>
        <w:rPr>
          <w:rFonts w:hint="eastAsia"/>
        </w:rPr>
        <w:t>扫描</w:t>
      </w:r>
      <w:r>
        <w:rPr>
          <w:rFonts w:hint="eastAsia"/>
          <w:lang w:val="de-DE"/>
        </w:rPr>
        <w:t>；</w:t>
      </w:r>
    </w:p>
    <w:p w14:paraId="5CEB1643" w14:textId="38ED8183" w:rsidR="008C1974" w:rsidRDefault="00570D91">
      <w:pPr>
        <w:ind w:firstLineChars="200" w:firstLine="420"/>
      </w:pPr>
      <w:r>
        <w:t>（</w:t>
      </w:r>
      <w:r>
        <w:t>2</w:t>
      </w:r>
      <w:r>
        <w:t>）</w:t>
      </w:r>
      <w:ins w:id="383" w:author="sun shuting" w:date="2022-09-23T15:06:00Z">
        <w:r w:rsidR="005D3BAF">
          <w:rPr>
            <w:rFonts w:hint="eastAsia"/>
          </w:rPr>
          <w:t>研究</w:t>
        </w:r>
      </w:ins>
      <w:r>
        <w:rPr>
          <w:rFonts w:hint="eastAsia"/>
        </w:rPr>
        <w:t>必须</w:t>
      </w:r>
      <w:ins w:id="384" w:author="sun shuting" w:date="2022-09-23T15:06:00Z">
        <w:r w:rsidR="005D3BAF">
          <w:rPr>
            <w:rFonts w:hint="eastAsia"/>
          </w:rPr>
          <w:t>属于</w:t>
        </w:r>
      </w:ins>
      <w:del w:id="385" w:author="sun shuting" w:date="2022-09-23T15:06:00Z">
        <w:r w:rsidDel="005D3BAF">
          <w:rPr>
            <w:rFonts w:hint="eastAsia"/>
          </w:rPr>
          <w:delText>是</w:delText>
        </w:r>
      </w:del>
      <w:r>
        <w:rPr>
          <w:rFonts w:hint="eastAsia"/>
        </w:rPr>
        <w:t>实证研究，而非元分析和文献综述类论文；</w:t>
      </w:r>
    </w:p>
    <w:p w14:paraId="41C1EA0C" w14:textId="37066E15" w:rsidR="008C1974" w:rsidRDefault="00570D91">
      <w:pPr>
        <w:ind w:firstLineChars="200" w:firstLine="420"/>
      </w:pPr>
      <w:r>
        <w:rPr>
          <w:rFonts w:hint="eastAsia"/>
        </w:rPr>
        <w:t>（</w:t>
      </w:r>
      <w:r>
        <w:rPr>
          <w:rFonts w:hint="eastAsia"/>
        </w:rPr>
        <w:t>3</w:t>
      </w:r>
      <w:r>
        <w:rPr>
          <w:rFonts w:hint="eastAsia"/>
        </w:rPr>
        <w:t>）</w:t>
      </w:r>
      <w:ins w:id="386" w:author="sun shuting" w:date="2022-09-23T15:07:00Z">
        <w:r w:rsidR="00757827">
          <w:rPr>
            <w:rFonts w:hint="eastAsia"/>
          </w:rPr>
          <w:t>作者</w:t>
        </w:r>
      </w:ins>
      <w:r>
        <w:rPr>
          <w:rFonts w:hint="eastAsia"/>
        </w:rPr>
        <w:t>使用英语作为写作语种且</w:t>
      </w:r>
      <w:ins w:id="387" w:author="sun shuting" w:date="2022-09-23T15:14:00Z">
        <w:r w:rsidR="00D17798">
          <w:rPr>
            <w:rFonts w:hint="eastAsia"/>
          </w:rPr>
          <w:t>文章</w:t>
        </w:r>
      </w:ins>
      <w:r>
        <w:rPr>
          <w:rFonts w:hint="eastAsia"/>
        </w:rPr>
        <w:t>已正式发表在学术期刊上或存放于预印本平台；</w:t>
      </w:r>
    </w:p>
    <w:p w14:paraId="473CA2CE" w14:textId="4F63A570" w:rsidR="008C1974" w:rsidRDefault="00570D91">
      <w:pPr>
        <w:ind w:firstLineChars="200" w:firstLine="420"/>
      </w:pPr>
      <w:r>
        <w:rPr>
          <w:rFonts w:hint="eastAsia"/>
        </w:rPr>
        <w:t>（</w:t>
      </w:r>
      <w:r>
        <w:t>4</w:t>
      </w:r>
      <w:r>
        <w:rPr>
          <w:rFonts w:hint="eastAsia"/>
        </w:rPr>
        <w:t>）</w:t>
      </w:r>
      <w:ins w:id="388" w:author="sun shuting" w:date="2022-09-23T15:14:00Z">
        <w:r w:rsidR="00D17798">
          <w:rPr>
            <w:rFonts w:hint="eastAsia"/>
          </w:rPr>
          <w:t>实验</w:t>
        </w:r>
      </w:ins>
      <w:r>
        <w:rPr>
          <w:rFonts w:hint="eastAsia"/>
        </w:rPr>
        <w:t>以健康成年人为研究对象。仅</w:t>
      </w:r>
      <w:ins w:id="389" w:author="sun shuting" w:date="2022-09-23T14:58:00Z">
        <w:r w:rsidR="00B157D3">
          <w:rPr>
            <w:rFonts w:hint="eastAsia"/>
          </w:rPr>
          <w:t>包含</w:t>
        </w:r>
      </w:ins>
      <w:del w:id="390" w:author="sun shuting" w:date="2022-09-23T14:58:00Z">
        <w:r w:rsidDel="00B157D3">
          <w:rPr>
            <w:rFonts w:hint="eastAsia"/>
          </w:rPr>
          <w:delText>使用</w:delText>
        </w:r>
      </w:del>
      <w:r>
        <w:t>神经疾病或其他精神异常</w:t>
      </w:r>
      <w:r>
        <w:rPr>
          <w:rFonts w:hint="eastAsia"/>
        </w:rPr>
        <w:t>以及躯体疾病被试的研究</w:t>
      </w:r>
      <w:r>
        <w:t>被排除</w:t>
      </w:r>
      <w:r>
        <w:rPr>
          <w:rFonts w:hint="eastAsia"/>
        </w:rPr>
        <w:t>在外；若</w:t>
      </w:r>
      <w:ins w:id="391" w:author="sun shuting" w:date="2022-09-23T14:58:00Z">
        <w:r w:rsidR="00B157D3">
          <w:rPr>
            <w:rFonts w:hint="eastAsia"/>
          </w:rPr>
          <w:t>研究</w:t>
        </w:r>
      </w:ins>
      <w:r>
        <w:rPr>
          <w:rFonts w:hint="eastAsia"/>
        </w:rPr>
        <w:t>同时包含健康被试与患有疾病的被试</w:t>
      </w:r>
      <w:ins w:id="392" w:author="sun shuting" w:date="2022-09-23T14:58:00Z">
        <w:r w:rsidR="00B157D3">
          <w:rPr>
            <w:rFonts w:hint="eastAsia"/>
          </w:rPr>
          <w:t>，</w:t>
        </w:r>
      </w:ins>
      <w:r>
        <w:rPr>
          <w:rFonts w:hint="eastAsia"/>
        </w:rPr>
        <w:t>则仅保留健康被试的数据</w:t>
      </w:r>
      <w:r>
        <w:t>；</w:t>
      </w:r>
      <w:r>
        <w:rPr>
          <w:rFonts w:hint="eastAsia"/>
        </w:rPr>
        <w:t>以</w:t>
      </w:r>
      <w:r>
        <w:t>年轻和中年成年</w:t>
      </w:r>
      <w:r>
        <w:rPr>
          <w:rFonts w:hint="eastAsia"/>
        </w:rPr>
        <w:t>人为主要</w:t>
      </w:r>
      <w:r>
        <w:t>被试</w:t>
      </w:r>
      <w:r>
        <w:rPr>
          <w:rFonts w:hint="eastAsia"/>
        </w:rPr>
        <w:t>群体</w:t>
      </w:r>
      <w:r>
        <w:t>（</w:t>
      </w:r>
      <w:r>
        <w:rPr>
          <w:rFonts w:hint="eastAsia"/>
        </w:rPr>
        <w:t>平均年龄为</w:t>
      </w:r>
      <w:r>
        <w:t>18</w:t>
      </w:r>
      <w:ins w:id="393" w:author="Yan XI" w:date="2022-07-25T09:11:00Z">
        <w:r>
          <w:t>–</w:t>
        </w:r>
      </w:ins>
      <w:del w:id="394" w:author="Yan XI" w:date="2022-07-25T09:11:00Z">
        <w:r>
          <w:delText>－</w:delText>
        </w:r>
      </w:del>
      <w:r>
        <w:t>59</w:t>
      </w:r>
      <w:r>
        <w:t>岁），从而避免年龄变化导致的自我相关</w:t>
      </w:r>
      <w:ins w:id="395" w:author="sun shuting" w:date="2022-09-23T14:59:00Z">
        <w:r w:rsidR="00B157D3">
          <w:rPr>
            <w:rFonts w:hint="eastAsia"/>
          </w:rPr>
          <w:t>信息的</w:t>
        </w:r>
      </w:ins>
      <w:r>
        <w:t>加工的异常</w:t>
      </w:r>
      <w:ins w:id="396" w:author="sun shuting" w:date="2022-09-25T21:55:00Z">
        <w:r w:rsidR="00D51AB6">
          <w:rPr>
            <w:rFonts w:cs="Times New Roman"/>
            <w:kern w:val="0"/>
            <w:szCs w:val="24"/>
            <w:highlight w:val="yellow"/>
            <w:vertAlign w:val="superscript"/>
          </w:rPr>
          <w:t>[3</w:t>
        </w:r>
      </w:ins>
      <w:ins w:id="397" w:author="sun shuting" w:date="2022-09-28T17:19:00Z">
        <w:r w:rsidR="000A309F">
          <w:rPr>
            <w:rFonts w:cs="Times New Roman"/>
            <w:kern w:val="0"/>
            <w:szCs w:val="24"/>
            <w:highlight w:val="yellow"/>
            <w:vertAlign w:val="superscript"/>
          </w:rPr>
          <w:t>2</w:t>
        </w:r>
      </w:ins>
      <w:ins w:id="398" w:author="sun shuting" w:date="2022-09-25T21:55:00Z">
        <w:r w:rsidR="00D51AB6">
          <w:rPr>
            <w:rFonts w:cs="Times New Roman"/>
            <w:kern w:val="0"/>
            <w:szCs w:val="24"/>
            <w:highlight w:val="yellow"/>
            <w:vertAlign w:val="superscript"/>
          </w:rPr>
          <w:t>]</w:t>
        </w:r>
        <w:r w:rsidR="00D51AB6" w:rsidDel="00D51AB6">
          <w:t xml:space="preserve"> </w:t>
        </w:r>
      </w:ins>
      <w:commentRangeStart w:id="399"/>
      <w:del w:id="400" w:author="sun shuting" w:date="2022-09-25T21:54:00Z">
        <w:r w:rsidDel="00D51AB6">
          <w:delText>(Leshikar &amp; Duarte, 2014)</w:delText>
        </w:r>
        <w:commentRangeEnd w:id="399"/>
        <w:r w:rsidDel="00D51AB6">
          <w:rPr>
            <w:rStyle w:val="af2"/>
          </w:rPr>
          <w:commentReference w:id="399"/>
        </w:r>
      </w:del>
      <w:r>
        <w:t>。</w:t>
      </w:r>
    </w:p>
    <w:p w14:paraId="05E17BCB" w14:textId="062D9F9C" w:rsidR="008C1974" w:rsidRDefault="00570D91">
      <w:pPr>
        <w:ind w:firstLineChars="200" w:firstLine="420"/>
      </w:pPr>
      <w:r>
        <w:rPr>
          <w:rFonts w:hint="eastAsia"/>
        </w:rPr>
        <w:t>（</w:t>
      </w:r>
      <w:r>
        <w:t>5</w:t>
      </w:r>
      <w:r>
        <w:rPr>
          <w:rFonts w:hint="eastAsia"/>
        </w:rPr>
        <w:t>）</w:t>
      </w:r>
      <w:r>
        <w:t>使用标准的大脑空间报告空间坐标结果（</w:t>
      </w:r>
      <w:r>
        <w:t xml:space="preserve">Talairach </w:t>
      </w:r>
      <w:r>
        <w:t>或者</w:t>
      </w:r>
      <w:r>
        <w:t>MNI</w:t>
      </w:r>
      <w:r>
        <w:t>）的研究被</w:t>
      </w:r>
      <w:ins w:id="401" w:author="sun shuting" w:date="2022-09-23T14:59:00Z">
        <w:r w:rsidR="00CD02F0">
          <w:rPr>
            <w:rFonts w:hint="eastAsia"/>
          </w:rPr>
          <w:t>纳入数据库</w:t>
        </w:r>
      </w:ins>
      <w:ins w:id="402" w:author="sun shuting" w:date="2022-09-23T15:00:00Z">
        <w:r w:rsidR="00CD02F0">
          <w:rPr>
            <w:rFonts w:hint="eastAsia"/>
          </w:rPr>
          <w:t>；</w:t>
        </w:r>
      </w:ins>
      <w:del w:id="403" w:author="sun shuting" w:date="2022-09-23T14:59:00Z">
        <w:r w:rsidDel="00CD02F0">
          <w:delText>包括进来</w:delText>
        </w:r>
      </w:del>
      <w:del w:id="404" w:author="sun shuting" w:date="2022-09-23T15:00:00Z">
        <w:r w:rsidDel="00CD02F0">
          <w:rPr>
            <w:rFonts w:hint="eastAsia"/>
          </w:rPr>
          <w:delText>，</w:delText>
        </w:r>
      </w:del>
      <w:r>
        <w:rPr>
          <w:rFonts w:hint="eastAsia"/>
        </w:rPr>
        <w:t>研究</w:t>
      </w:r>
      <w:ins w:id="405" w:author="sun shuting" w:date="2022-09-23T15:00:00Z">
        <w:r w:rsidR="00CD02F0">
          <w:rPr>
            <w:rFonts w:hint="eastAsia"/>
          </w:rPr>
          <w:t>需</w:t>
        </w:r>
      </w:ins>
      <w:r>
        <w:rPr>
          <w:rFonts w:hint="eastAsia"/>
        </w:rPr>
        <w:t>完整报告激活坐标</w:t>
      </w:r>
      <w:del w:id="406" w:author="sun shuting" w:date="2022-09-23T15:00:00Z">
        <w:r w:rsidDel="00CD02F0">
          <w:rPr>
            <w:rFonts w:hint="eastAsia"/>
          </w:rPr>
          <w:delText>；</w:delText>
        </w:r>
      </w:del>
      <w:ins w:id="407" w:author="sun shuting" w:date="2022-09-23T15:00:00Z">
        <w:r w:rsidR="00CD02F0">
          <w:rPr>
            <w:rFonts w:hint="eastAsia"/>
          </w:rPr>
          <w:t>，若</w:t>
        </w:r>
      </w:ins>
      <w:r>
        <w:rPr>
          <w:rFonts w:hint="eastAsia"/>
        </w:rPr>
        <w:t>坐标数据不完整的研究，</w:t>
      </w:r>
      <w:ins w:id="408" w:author="sun shuting" w:date="2022-09-23T15:16:00Z">
        <w:r w:rsidR="00011642">
          <w:rPr>
            <w:rFonts w:hint="eastAsia"/>
          </w:rPr>
          <w:t>研究者将</w:t>
        </w:r>
      </w:ins>
      <w:r>
        <w:rPr>
          <w:rFonts w:hint="eastAsia"/>
        </w:rPr>
        <w:t>通过邮件向作者询问，无回复者被排除</w:t>
      </w:r>
      <w:r>
        <w:t>。为解决两个标准空间坐标之间的转化问题，</w:t>
      </w:r>
      <w:ins w:id="409" w:author="sun shuting" w:date="2022-09-23T15:17:00Z">
        <w:r w:rsidR="00B46CA4">
          <w:rPr>
            <w:rFonts w:hint="eastAsia"/>
          </w:rPr>
          <w:t>本文</w:t>
        </w:r>
      </w:ins>
      <w:r>
        <w:t>使用</w:t>
      </w:r>
      <w:ins w:id="410" w:author="sun shuting" w:date="2022-09-23T15:17:00Z">
        <w:r w:rsidR="00B46CA4">
          <w:lastRenderedPageBreak/>
          <w:t xml:space="preserve">Lancaster </w:t>
        </w:r>
        <w:r w:rsidR="00B46CA4">
          <w:t>转换算法</w:t>
        </w:r>
      </w:ins>
      <w:ins w:id="411" w:author="sun shuting" w:date="2022-09-25T21:55:00Z">
        <w:r w:rsidR="00044D4F">
          <w:rPr>
            <w:rFonts w:cs="Times New Roman"/>
            <w:kern w:val="0"/>
            <w:szCs w:val="24"/>
            <w:highlight w:val="yellow"/>
            <w:vertAlign w:val="superscript"/>
          </w:rPr>
          <w:t>[3</w:t>
        </w:r>
      </w:ins>
      <w:ins w:id="412" w:author="sun shuting" w:date="2022-09-28T17:19:00Z">
        <w:r w:rsidR="000A309F">
          <w:rPr>
            <w:rFonts w:cs="Times New Roman"/>
            <w:kern w:val="0"/>
            <w:szCs w:val="24"/>
            <w:highlight w:val="yellow"/>
            <w:vertAlign w:val="superscript"/>
          </w:rPr>
          <w:t>3</w:t>
        </w:r>
      </w:ins>
      <w:ins w:id="413" w:author="sun shuting" w:date="2022-09-25T21:55:00Z">
        <w:r w:rsidR="00044D4F">
          <w:rPr>
            <w:rFonts w:cs="Times New Roman"/>
            <w:kern w:val="0"/>
            <w:szCs w:val="24"/>
            <w:highlight w:val="yellow"/>
            <w:vertAlign w:val="superscript"/>
          </w:rPr>
          <w:t>]</w:t>
        </w:r>
      </w:ins>
      <w:ins w:id="414" w:author="sun shuting" w:date="2022-09-23T15:17:00Z">
        <w:r w:rsidR="00B46CA4">
          <w:rPr>
            <w:rFonts w:hint="eastAsia"/>
          </w:rPr>
          <w:t>将</w:t>
        </w:r>
      </w:ins>
      <w:r>
        <w:t>Talairach</w:t>
      </w:r>
      <w:r>
        <w:t>空间坐标的研究结果</w:t>
      </w:r>
      <w:del w:id="415" w:author="sun shuting" w:date="2022-09-23T15:17:00Z">
        <w:r w:rsidDel="00B46CA4">
          <w:delText>被</w:delText>
        </w:r>
      </w:del>
      <w:r>
        <w:t>转化成为</w:t>
      </w:r>
      <w:r>
        <w:t>MNI</w:t>
      </w:r>
      <w:r>
        <w:t>的空间坐标结果</w:t>
      </w:r>
      <w:del w:id="416" w:author="sun shuting" w:date="2022-09-23T15:17:00Z">
        <w:r w:rsidDel="00B46CA4">
          <w:delText>，</w:delText>
        </w:r>
        <w:r w:rsidDel="00B46CA4">
          <w:rPr>
            <w:rFonts w:hint="eastAsia"/>
          </w:rPr>
          <w:delText>转化过程</w:delText>
        </w:r>
        <w:r w:rsidDel="00B46CA4">
          <w:delText>使用</w:delText>
        </w:r>
        <w:r w:rsidDel="00B46CA4">
          <w:delText xml:space="preserve">Lancaster </w:delText>
        </w:r>
        <w:r w:rsidDel="00B46CA4">
          <w:delText>转换算法</w:delText>
        </w:r>
        <w:r w:rsidDel="00B46CA4">
          <w:delText>(Lancaster et al., 2007)</w:delText>
        </w:r>
      </w:del>
      <w:r>
        <w:t>；</w:t>
      </w:r>
    </w:p>
    <w:p w14:paraId="3656CE13" w14:textId="4AC4600C" w:rsidR="008C1974" w:rsidRDefault="00570D91">
      <w:pPr>
        <w:ind w:firstLineChars="200" w:firstLine="420"/>
      </w:pPr>
      <w:r>
        <w:rPr>
          <w:rFonts w:hint="eastAsia"/>
        </w:rPr>
        <w:t>（</w:t>
      </w:r>
      <w:r>
        <w:rPr>
          <w:rFonts w:hint="eastAsia"/>
        </w:rPr>
        <w:t>6</w:t>
      </w:r>
      <w:r>
        <w:rPr>
          <w:rFonts w:hint="eastAsia"/>
        </w:rPr>
        <w:t>）研究必须包含</w:t>
      </w:r>
      <w:r>
        <w:t>全脑分析结果</w:t>
      </w:r>
      <w:del w:id="417" w:author="sun shuting" w:date="2022-09-23T15:17:00Z">
        <w:r w:rsidDel="00B46CA4">
          <w:delText>的研究</w:delText>
        </w:r>
      </w:del>
      <w:r>
        <w:t>，</w:t>
      </w:r>
      <w:r>
        <w:rPr>
          <w:rFonts w:hint="eastAsia"/>
        </w:rPr>
        <w:t>仅</w:t>
      </w:r>
      <w:r>
        <w:t>包括部分</w:t>
      </w:r>
      <w:r>
        <w:rPr>
          <w:rFonts w:hint="eastAsia"/>
        </w:rPr>
        <w:t>脑区</w:t>
      </w:r>
      <w:r>
        <w:t>或使用感兴趣区（</w:t>
      </w:r>
      <w:r>
        <w:t>region-of-interest, ROI</w:t>
      </w:r>
      <w:r>
        <w:t>）分析的研究被排除；</w:t>
      </w:r>
    </w:p>
    <w:p w14:paraId="3B2C72A3" w14:textId="216CAACB" w:rsidR="008C1974" w:rsidRDefault="00570D91">
      <w:pPr>
        <w:ind w:firstLineChars="200" w:firstLine="420"/>
      </w:pPr>
      <w:r>
        <w:t>（</w:t>
      </w:r>
      <w:r>
        <w:t>7</w:t>
      </w:r>
      <w:r>
        <w:t>）如果同一组</w:t>
      </w:r>
      <w:ins w:id="418" w:author="sun shuting" w:date="2022-09-23T15:18:00Z">
        <w:r w:rsidR="006E543E">
          <w:rPr>
            <w:rFonts w:hint="eastAsia"/>
          </w:rPr>
          <w:t>被试的</w:t>
        </w:r>
      </w:ins>
      <w:r>
        <w:t>数据</w:t>
      </w:r>
      <w:commentRangeStart w:id="419"/>
      <w:r>
        <w:t>被报告在不</w:t>
      </w:r>
      <w:del w:id="420" w:author="sun shuting" w:date="2022-09-23T15:18:00Z">
        <w:r w:rsidDel="006E543E">
          <w:delText>中</w:delText>
        </w:r>
      </w:del>
      <w:ins w:id="421" w:author="sun shuting" w:date="2022-09-23T15:18:00Z">
        <w:r w:rsidR="006E543E">
          <w:rPr>
            <w:rFonts w:hint="eastAsia"/>
          </w:rPr>
          <w:t>同</w:t>
        </w:r>
      </w:ins>
      <w:r>
        <w:t>的文献之中</w:t>
      </w:r>
      <w:commentRangeEnd w:id="419"/>
      <w:r>
        <w:commentReference w:id="419"/>
      </w:r>
      <w:r>
        <w:t>，则我们仅选择其中一</w:t>
      </w:r>
      <w:ins w:id="422" w:author="sun shuting" w:date="2022-09-23T15:19:00Z">
        <w:r w:rsidR="006E543E">
          <w:rPr>
            <w:rFonts w:hint="eastAsia"/>
          </w:rPr>
          <w:t>篇文献的数据</w:t>
        </w:r>
      </w:ins>
      <w:del w:id="423" w:author="sun shuting" w:date="2022-09-23T15:18:00Z">
        <w:r w:rsidDel="006E543E">
          <w:delText>个</w:delText>
        </w:r>
      </w:del>
      <w:r>
        <w:t>进入元分析</w:t>
      </w:r>
      <w:r>
        <w:rPr>
          <w:rFonts w:hint="eastAsia"/>
        </w:rPr>
        <w:t>。</w:t>
      </w:r>
    </w:p>
    <w:p w14:paraId="555E2A4F" w14:textId="50D8426E" w:rsidR="008C1974" w:rsidRDefault="00570D91">
      <w:pPr>
        <w:ind w:firstLineChars="200" w:firstLine="420"/>
      </w:pPr>
      <w:r>
        <w:rPr>
          <w:rFonts w:hint="eastAsia"/>
        </w:rPr>
        <w:t>本数据库依据</w:t>
      </w:r>
      <w:bookmarkStart w:id="424" w:name="_Hlk106705317"/>
      <w:r>
        <w:rPr>
          <w:szCs w:val="21"/>
        </w:rPr>
        <w:t>PRISMA</w:t>
      </w:r>
      <w:r>
        <w:rPr>
          <w:rFonts w:cs="Times New Roman"/>
          <w:kern w:val="0"/>
          <w:szCs w:val="24"/>
          <w:highlight w:val="yellow"/>
          <w:vertAlign w:val="superscript"/>
        </w:rPr>
        <w:t>[</w:t>
      </w:r>
      <w:del w:id="425" w:author="sun shuting" w:date="2022-09-28T17:11:00Z">
        <w:r w:rsidDel="003A0192">
          <w:rPr>
            <w:rFonts w:cs="Times New Roman"/>
            <w:kern w:val="0"/>
            <w:szCs w:val="24"/>
            <w:highlight w:val="yellow"/>
            <w:vertAlign w:val="superscript"/>
          </w:rPr>
          <w:delText>29</w:delText>
        </w:r>
      </w:del>
      <w:ins w:id="426" w:author="sun shuting" w:date="2022-09-28T17:11:00Z">
        <w:r w:rsidR="003A0192">
          <w:rPr>
            <w:rFonts w:cs="Times New Roman"/>
            <w:kern w:val="0"/>
            <w:szCs w:val="24"/>
            <w:highlight w:val="yellow"/>
            <w:vertAlign w:val="superscript"/>
          </w:rPr>
          <w:t>3</w:t>
        </w:r>
      </w:ins>
      <w:ins w:id="427" w:author="sun shuting" w:date="2022-09-28T17:20:00Z">
        <w:r w:rsidR="000A309F">
          <w:rPr>
            <w:rFonts w:cs="Times New Roman"/>
            <w:kern w:val="0"/>
            <w:szCs w:val="24"/>
            <w:highlight w:val="yellow"/>
            <w:vertAlign w:val="superscript"/>
          </w:rPr>
          <w:t>1</w:t>
        </w:r>
      </w:ins>
      <w:r>
        <w:rPr>
          <w:rFonts w:cs="Times New Roman"/>
          <w:kern w:val="0"/>
          <w:szCs w:val="24"/>
          <w:highlight w:val="yellow"/>
          <w:vertAlign w:val="superscript"/>
        </w:rPr>
        <w:t>]</w:t>
      </w:r>
      <w:bookmarkEnd w:id="424"/>
      <w:r>
        <w:rPr>
          <w:rFonts w:hint="eastAsia"/>
        </w:rPr>
        <w:t>进行文献筛选，具体筛选过程如图</w:t>
      </w:r>
      <w:r>
        <w:rPr>
          <w:rFonts w:hint="eastAsia"/>
        </w:rPr>
        <w:t>1</w:t>
      </w:r>
      <w:r>
        <w:rPr>
          <w:rFonts w:hint="eastAsia"/>
        </w:rPr>
        <w:t>所示。</w:t>
      </w:r>
    </w:p>
    <w:p w14:paraId="1889EB7F" w14:textId="77777777" w:rsidR="008C1974" w:rsidRDefault="008C1974">
      <w:pPr>
        <w:ind w:firstLineChars="200" w:firstLine="420"/>
        <w:rPr>
          <w:del w:id="428" w:author="Yan XI" w:date="2022-07-22T14:30:00Z"/>
        </w:rPr>
      </w:pPr>
    </w:p>
    <w:p w14:paraId="7E1C35F5" w14:textId="77777777" w:rsidR="008C1974" w:rsidRDefault="00570D91">
      <w:pPr>
        <w:jc w:val="center"/>
      </w:pPr>
      <w:r>
        <w:rPr>
          <w:noProof/>
        </w:rPr>
        <w:drawing>
          <wp:inline distT="0" distB="0" distL="0" distR="0" wp14:anchorId="7C0E53B4" wp14:editId="4CAE0CE3">
            <wp:extent cx="4933315" cy="4600575"/>
            <wp:effectExtent l="0" t="0" r="63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34"/>
                    <a:stretch>
                      <a:fillRect/>
                    </a:stretch>
                  </pic:blipFill>
                  <pic:spPr>
                    <a:xfrm>
                      <a:off x="0" y="0"/>
                      <a:ext cx="4940701" cy="4606998"/>
                    </a:xfrm>
                    <a:prstGeom prst="rect">
                      <a:avLst/>
                    </a:prstGeom>
                  </pic:spPr>
                </pic:pic>
              </a:graphicData>
            </a:graphic>
          </wp:inline>
        </w:drawing>
      </w:r>
    </w:p>
    <w:p w14:paraId="1B4EFB81" w14:textId="73D48FBF" w:rsidR="008C1974" w:rsidRDefault="00570D91">
      <w:pPr>
        <w:ind w:firstLineChars="200" w:firstLine="361"/>
        <w:jc w:val="center"/>
        <w:rPr>
          <w:ins w:id="429" w:author="sun shuting" w:date="2022-09-24T01:06:00Z"/>
          <w:b/>
          <w:bCs/>
          <w:sz w:val="18"/>
          <w:szCs w:val="18"/>
        </w:rPr>
      </w:pPr>
      <w:bookmarkStart w:id="430" w:name="OLE_LINK4"/>
      <w:commentRangeStart w:id="431"/>
      <w:r>
        <w:rPr>
          <w:rFonts w:hAnsiTheme="majorEastAsia" w:hint="eastAsia"/>
          <w:b/>
          <w:bCs/>
          <w:sz w:val="18"/>
          <w:szCs w:val="18"/>
          <w:rPrChange w:id="432" w:author="Yan XI" w:date="2022-07-22T14:34:00Z">
            <w:rPr>
              <w:rFonts w:hAnsiTheme="majorEastAsia" w:hint="eastAsia"/>
              <w:szCs w:val="18"/>
            </w:rPr>
          </w:rPrChange>
        </w:rPr>
        <w:t>图</w:t>
      </w:r>
      <w:r>
        <w:rPr>
          <w:rFonts w:cs="Times New Roman"/>
          <w:b/>
          <w:bCs/>
          <w:sz w:val="18"/>
          <w:szCs w:val="18"/>
          <w:rPrChange w:id="433" w:author="Yan XI" w:date="2022-07-22T14:34:00Z">
            <w:rPr>
              <w:rFonts w:cs="Times New Roman"/>
              <w:szCs w:val="18"/>
            </w:rPr>
          </w:rPrChange>
        </w:rPr>
        <w:t>1</w:t>
      </w:r>
      <w:bookmarkStart w:id="434" w:name="OLE_LINK2"/>
      <w:ins w:id="435" w:author="Yan XI" w:date="2022-07-22T14:31:00Z">
        <w:r>
          <w:rPr>
            <w:rFonts w:cs="Times New Roman"/>
            <w:b/>
            <w:bCs/>
            <w:sz w:val="18"/>
            <w:szCs w:val="18"/>
            <w:rPrChange w:id="436" w:author="Yan XI" w:date="2022-07-22T14:34:00Z">
              <w:rPr>
                <w:rFonts w:cs="Times New Roman"/>
                <w:szCs w:val="18"/>
              </w:rPr>
            </w:rPrChange>
          </w:rPr>
          <w:t xml:space="preserve"> </w:t>
        </w:r>
      </w:ins>
      <w:r>
        <w:rPr>
          <w:rFonts w:cs="Times New Roman"/>
          <w:b/>
          <w:bCs/>
          <w:sz w:val="18"/>
          <w:szCs w:val="18"/>
          <w:rPrChange w:id="437" w:author="Yan XI" w:date="2022-07-22T14:34:00Z">
            <w:rPr>
              <w:rFonts w:cs="Times New Roman"/>
              <w:szCs w:val="18"/>
            </w:rPr>
          </w:rPrChange>
        </w:rPr>
        <w:t xml:space="preserve"> </w:t>
      </w:r>
      <w:r>
        <w:rPr>
          <w:rFonts w:hint="eastAsia"/>
          <w:b/>
          <w:bCs/>
          <w:sz w:val="18"/>
          <w:szCs w:val="18"/>
          <w:rPrChange w:id="438" w:author="Yan XI" w:date="2022-07-22T14:34:00Z">
            <w:rPr>
              <w:rFonts w:hint="eastAsia"/>
              <w:szCs w:val="18"/>
            </w:rPr>
          </w:rPrChange>
        </w:rPr>
        <w:t>对自我参照加工的</w:t>
      </w:r>
      <w:r>
        <w:rPr>
          <w:b/>
          <w:bCs/>
          <w:sz w:val="18"/>
          <w:szCs w:val="18"/>
          <w:rPrChange w:id="439" w:author="Yan XI" w:date="2022-07-22T14:34:00Z">
            <w:rPr>
              <w:szCs w:val="18"/>
            </w:rPr>
          </w:rPrChange>
        </w:rPr>
        <w:t>fMRI</w:t>
      </w:r>
      <w:ins w:id="440" w:author="sun shuting" w:date="2022-09-24T01:06:00Z">
        <w:r w:rsidR="00690D1F">
          <w:rPr>
            <w:rFonts w:hint="eastAsia"/>
            <w:b/>
            <w:bCs/>
            <w:sz w:val="18"/>
            <w:szCs w:val="18"/>
          </w:rPr>
          <w:t>与</w:t>
        </w:r>
        <w:r w:rsidR="00690D1F">
          <w:rPr>
            <w:rFonts w:hint="eastAsia"/>
            <w:b/>
            <w:bCs/>
            <w:sz w:val="18"/>
            <w:szCs w:val="18"/>
          </w:rPr>
          <w:t>P</w:t>
        </w:r>
        <w:r w:rsidR="00690D1F">
          <w:rPr>
            <w:b/>
            <w:bCs/>
            <w:sz w:val="18"/>
            <w:szCs w:val="18"/>
          </w:rPr>
          <w:t>ET</w:t>
        </w:r>
        <w:r w:rsidR="00690D1F">
          <w:rPr>
            <w:rFonts w:hint="eastAsia"/>
            <w:b/>
            <w:bCs/>
            <w:sz w:val="18"/>
            <w:szCs w:val="18"/>
          </w:rPr>
          <w:t>文献</w:t>
        </w:r>
      </w:ins>
      <w:r>
        <w:rPr>
          <w:rFonts w:hint="eastAsia"/>
          <w:b/>
          <w:bCs/>
          <w:sz w:val="18"/>
          <w:szCs w:val="18"/>
          <w:rPrChange w:id="441" w:author="Yan XI" w:date="2022-07-22T14:34:00Z">
            <w:rPr>
              <w:rFonts w:hint="eastAsia"/>
              <w:szCs w:val="18"/>
            </w:rPr>
          </w:rPrChange>
        </w:rPr>
        <w:t>搜索及筛选的流程图</w:t>
      </w:r>
      <w:ins w:id="442" w:author="Yan XI" w:date="2022-07-22T14:31:00Z">
        <w:r>
          <w:rPr>
            <w:b/>
            <w:bCs/>
            <w:sz w:val="18"/>
            <w:szCs w:val="18"/>
            <w:highlight w:val="yellow"/>
            <w:vertAlign w:val="superscript"/>
            <w:rPrChange w:id="443" w:author="Yan XI" w:date="2022-07-22T14:34:00Z">
              <w:rPr>
                <w:szCs w:val="18"/>
              </w:rPr>
            </w:rPrChange>
          </w:rPr>
          <w:t>[</w:t>
        </w:r>
      </w:ins>
      <w:ins w:id="444" w:author="Yan XI" w:date="2022-07-22T14:32:00Z">
        <w:r>
          <w:rPr>
            <w:b/>
            <w:bCs/>
            <w:sz w:val="18"/>
            <w:szCs w:val="18"/>
            <w:highlight w:val="yellow"/>
            <w:vertAlign w:val="superscript"/>
            <w:rPrChange w:id="445" w:author="Yan XI" w:date="2022-07-22T14:34:00Z">
              <w:rPr>
                <w:szCs w:val="18"/>
              </w:rPr>
            </w:rPrChange>
          </w:rPr>
          <w:t>2</w:t>
        </w:r>
        <w:del w:id="446" w:author="sun shuting" w:date="2022-09-25T21:48:00Z">
          <w:r w:rsidDel="00CC7C50">
            <w:rPr>
              <w:b/>
              <w:bCs/>
              <w:sz w:val="18"/>
              <w:szCs w:val="18"/>
              <w:highlight w:val="yellow"/>
              <w:vertAlign w:val="superscript"/>
              <w:rPrChange w:id="447" w:author="Yan XI" w:date="2022-07-22T14:34:00Z">
                <w:rPr>
                  <w:szCs w:val="18"/>
                </w:rPr>
              </w:rPrChange>
            </w:rPr>
            <w:delText>2</w:delText>
          </w:r>
        </w:del>
      </w:ins>
      <w:ins w:id="448" w:author="sun shuting" w:date="2022-09-28T17:12:00Z">
        <w:r w:rsidR="00852EA2">
          <w:rPr>
            <w:b/>
            <w:bCs/>
            <w:sz w:val="18"/>
            <w:szCs w:val="18"/>
            <w:highlight w:val="yellow"/>
            <w:vertAlign w:val="superscript"/>
          </w:rPr>
          <w:t>4</w:t>
        </w:r>
      </w:ins>
      <w:ins w:id="449" w:author="Yan XI" w:date="2022-07-22T14:32:00Z">
        <w:r>
          <w:rPr>
            <w:b/>
            <w:bCs/>
            <w:sz w:val="18"/>
            <w:szCs w:val="18"/>
            <w:highlight w:val="yellow"/>
            <w:vertAlign w:val="superscript"/>
            <w:rPrChange w:id="450" w:author="Yan XI" w:date="2022-07-22T14:34:00Z">
              <w:rPr>
                <w:szCs w:val="18"/>
              </w:rPr>
            </w:rPrChange>
          </w:rPr>
          <w:t>,</w:t>
        </w:r>
        <w:del w:id="451" w:author="sun shuting" w:date="2022-09-28T17:12:00Z">
          <w:r w:rsidDel="00852EA2">
            <w:rPr>
              <w:b/>
              <w:bCs/>
              <w:sz w:val="18"/>
              <w:szCs w:val="18"/>
              <w:highlight w:val="yellow"/>
              <w:vertAlign w:val="superscript"/>
              <w:rPrChange w:id="452" w:author="Yan XI" w:date="2022-07-22T14:34:00Z">
                <w:rPr>
                  <w:szCs w:val="18"/>
                </w:rPr>
              </w:rPrChange>
            </w:rPr>
            <w:delText>29</w:delText>
          </w:r>
        </w:del>
      </w:ins>
      <w:ins w:id="453" w:author="sun shuting" w:date="2022-09-28T17:12:00Z">
        <w:r w:rsidR="00852EA2">
          <w:rPr>
            <w:b/>
            <w:bCs/>
            <w:sz w:val="18"/>
            <w:szCs w:val="18"/>
            <w:highlight w:val="yellow"/>
            <w:vertAlign w:val="superscript"/>
          </w:rPr>
          <w:t>3</w:t>
        </w:r>
      </w:ins>
      <w:ins w:id="454" w:author="sun shuting" w:date="2022-09-28T17:20:00Z">
        <w:r w:rsidR="00D12B34">
          <w:rPr>
            <w:b/>
            <w:bCs/>
            <w:sz w:val="18"/>
            <w:szCs w:val="18"/>
            <w:highlight w:val="yellow"/>
            <w:vertAlign w:val="superscript"/>
          </w:rPr>
          <w:t>1</w:t>
        </w:r>
      </w:ins>
      <w:ins w:id="455" w:author="Yan XI" w:date="2022-07-22T14:31:00Z">
        <w:r>
          <w:rPr>
            <w:b/>
            <w:bCs/>
            <w:sz w:val="18"/>
            <w:szCs w:val="18"/>
            <w:highlight w:val="yellow"/>
            <w:vertAlign w:val="superscript"/>
            <w:rPrChange w:id="456" w:author="Yan XI" w:date="2022-07-22T14:34:00Z">
              <w:rPr>
                <w:szCs w:val="18"/>
              </w:rPr>
            </w:rPrChange>
          </w:rPr>
          <w:t>]</w:t>
        </w:r>
      </w:ins>
      <w:ins w:id="457" w:author="Yan XI" w:date="2022-07-22T14:33:00Z">
        <w:r>
          <w:rPr>
            <w:b/>
            <w:bCs/>
            <w:sz w:val="18"/>
            <w:szCs w:val="18"/>
            <w:rPrChange w:id="458" w:author="Yan XI" w:date="2022-07-22T14:34:00Z">
              <w:rPr>
                <w:szCs w:val="18"/>
              </w:rPr>
            </w:rPrChange>
          </w:rPr>
          <w:t xml:space="preserve"> </w:t>
        </w:r>
      </w:ins>
      <w:commentRangeEnd w:id="431"/>
      <w:ins w:id="459" w:author="Yan XI" w:date="2022-07-22T14:34:00Z">
        <w:r>
          <w:rPr>
            <w:rStyle w:val="af2"/>
          </w:rPr>
          <w:commentReference w:id="431"/>
        </w:r>
      </w:ins>
      <w:ins w:id="460" w:author="sun shuting" w:date="2022-09-25T16:55:00Z">
        <w:r w:rsidR="003105D0">
          <w:rPr>
            <w:rFonts w:hint="eastAsia"/>
            <w:b/>
            <w:bCs/>
            <w:sz w:val="18"/>
            <w:szCs w:val="18"/>
          </w:rPr>
          <w:t>，注</w:t>
        </w:r>
      </w:ins>
      <w:ins w:id="461" w:author="sun shuting" w:date="2022-09-25T16:56:00Z">
        <w:r w:rsidR="003105D0">
          <w:rPr>
            <w:rFonts w:hint="eastAsia"/>
            <w:b/>
            <w:bCs/>
            <w:sz w:val="18"/>
            <w:szCs w:val="18"/>
          </w:rPr>
          <w:t>：</w:t>
        </w:r>
      </w:ins>
      <w:ins w:id="462" w:author="sun shuting" w:date="2022-09-25T16:59:00Z">
        <w:r w:rsidR="005C6468">
          <w:rPr>
            <w:rFonts w:hint="eastAsia"/>
            <w:b/>
            <w:bCs/>
            <w:sz w:val="18"/>
            <w:szCs w:val="18"/>
          </w:rPr>
          <w:t>“</w:t>
        </w:r>
        <w:r w:rsidR="005C6468">
          <w:rPr>
            <w:rFonts w:hint="eastAsia"/>
            <w:b/>
            <w:bCs/>
            <w:sz w:val="18"/>
            <w:szCs w:val="18"/>
          </w:rPr>
          <w:t>Par</w:t>
        </w:r>
        <w:r w:rsidR="005C6468">
          <w:rPr>
            <w:b/>
            <w:bCs/>
            <w:sz w:val="18"/>
            <w:szCs w:val="18"/>
          </w:rPr>
          <w:t>ticipant health or age</w:t>
        </w:r>
        <w:r w:rsidR="005C6468">
          <w:rPr>
            <w:rFonts w:hint="eastAsia"/>
            <w:b/>
            <w:bCs/>
            <w:sz w:val="18"/>
            <w:szCs w:val="18"/>
          </w:rPr>
          <w:t>”</w:t>
        </w:r>
      </w:ins>
      <w:ins w:id="463" w:author="sun shuting" w:date="2022-09-25T16:56:00Z">
        <w:r w:rsidR="00FF430E">
          <w:rPr>
            <w:rFonts w:hint="eastAsia"/>
            <w:b/>
            <w:bCs/>
            <w:sz w:val="18"/>
            <w:szCs w:val="18"/>
          </w:rPr>
          <w:t>表示</w:t>
        </w:r>
      </w:ins>
      <w:ins w:id="464" w:author="sun shuting" w:date="2022-09-25T16:57:00Z">
        <w:r w:rsidR="00FF430E">
          <w:rPr>
            <w:rFonts w:hint="eastAsia"/>
            <w:b/>
            <w:bCs/>
            <w:sz w:val="18"/>
            <w:szCs w:val="18"/>
          </w:rPr>
          <w:t>“被试年龄</w:t>
        </w:r>
        <w:r w:rsidR="00FF430E">
          <w:rPr>
            <w:rFonts w:hint="eastAsia"/>
            <w:b/>
            <w:bCs/>
            <w:sz w:val="18"/>
            <w:szCs w:val="18"/>
          </w:rPr>
          <w:t xml:space="preserve"> </w:t>
        </w:r>
      </w:ins>
      <w:ins w:id="465" w:author="sun shuting" w:date="2022-09-25T16:58:00Z">
        <w:r w:rsidR="003F36C2">
          <w:rPr>
            <w:rFonts w:hint="eastAsia"/>
            <w:b/>
            <w:bCs/>
            <w:sz w:val="18"/>
            <w:szCs w:val="18"/>
          </w:rPr>
          <w:t>小于</w:t>
        </w:r>
      </w:ins>
      <w:ins w:id="466" w:author="sun shuting" w:date="2022-09-25T16:57:00Z">
        <w:r w:rsidR="00FF430E">
          <w:rPr>
            <w:b/>
            <w:bCs/>
            <w:sz w:val="18"/>
            <w:szCs w:val="18"/>
          </w:rPr>
          <w:t>18</w:t>
        </w:r>
        <w:r w:rsidR="003F36C2">
          <w:rPr>
            <w:rFonts w:hint="eastAsia"/>
            <w:b/>
            <w:bCs/>
            <w:sz w:val="18"/>
            <w:szCs w:val="18"/>
          </w:rPr>
          <w:t>岁或</w:t>
        </w:r>
        <w:r w:rsidR="00FF430E">
          <w:rPr>
            <w:b/>
            <w:bCs/>
            <w:sz w:val="18"/>
            <w:szCs w:val="18"/>
          </w:rPr>
          <w:t xml:space="preserve"> </w:t>
        </w:r>
      </w:ins>
      <w:ins w:id="467" w:author="sun shuting" w:date="2022-09-25T16:58:00Z">
        <w:r w:rsidR="003F36C2">
          <w:rPr>
            <w:rFonts w:hint="eastAsia"/>
            <w:b/>
            <w:bCs/>
            <w:sz w:val="18"/>
            <w:szCs w:val="18"/>
          </w:rPr>
          <w:t>大于</w:t>
        </w:r>
      </w:ins>
      <w:ins w:id="468" w:author="sun shuting" w:date="2022-09-25T16:57:00Z">
        <w:r w:rsidR="003F36C2">
          <w:rPr>
            <w:b/>
            <w:bCs/>
            <w:sz w:val="18"/>
            <w:szCs w:val="18"/>
          </w:rPr>
          <w:t>59</w:t>
        </w:r>
        <w:r w:rsidR="003F36C2">
          <w:rPr>
            <w:rFonts w:hint="eastAsia"/>
            <w:b/>
            <w:bCs/>
            <w:sz w:val="18"/>
            <w:szCs w:val="18"/>
          </w:rPr>
          <w:t>岁</w:t>
        </w:r>
      </w:ins>
      <w:ins w:id="469" w:author="sun shuting" w:date="2022-09-25T16:58:00Z">
        <w:r w:rsidR="003F36C2">
          <w:rPr>
            <w:rFonts w:hint="eastAsia"/>
            <w:b/>
            <w:bCs/>
            <w:sz w:val="18"/>
            <w:szCs w:val="18"/>
          </w:rPr>
          <w:t>，或被试患有疾病</w:t>
        </w:r>
      </w:ins>
      <w:ins w:id="470" w:author="sun shuting" w:date="2022-09-25T16:57:00Z">
        <w:r w:rsidR="00FF430E">
          <w:rPr>
            <w:rFonts w:hint="eastAsia"/>
            <w:b/>
            <w:bCs/>
            <w:sz w:val="18"/>
            <w:szCs w:val="18"/>
          </w:rPr>
          <w:t>”</w:t>
        </w:r>
      </w:ins>
      <w:ins w:id="471" w:author="sun shuting" w:date="2022-09-25T16:58:00Z">
        <w:r w:rsidR="003F36C2">
          <w:rPr>
            <w:rFonts w:hint="eastAsia"/>
            <w:b/>
            <w:bCs/>
            <w:sz w:val="18"/>
            <w:szCs w:val="18"/>
          </w:rPr>
          <w:t>，</w:t>
        </w:r>
      </w:ins>
      <w:ins w:id="472" w:author="sun shuting" w:date="2022-09-25T16:59:00Z">
        <w:r w:rsidR="005C6468">
          <w:rPr>
            <w:rFonts w:hint="eastAsia"/>
            <w:b/>
            <w:bCs/>
            <w:sz w:val="18"/>
            <w:szCs w:val="18"/>
          </w:rPr>
          <w:t>“</w:t>
        </w:r>
        <w:r w:rsidR="005C6468">
          <w:rPr>
            <w:rFonts w:hint="eastAsia"/>
            <w:b/>
            <w:bCs/>
            <w:sz w:val="18"/>
            <w:szCs w:val="18"/>
          </w:rPr>
          <w:t>R</w:t>
        </w:r>
        <w:r w:rsidR="005C6468">
          <w:rPr>
            <w:b/>
            <w:bCs/>
            <w:sz w:val="18"/>
            <w:szCs w:val="18"/>
          </w:rPr>
          <w:t>OI</w:t>
        </w:r>
        <w:r w:rsidR="005C6468">
          <w:rPr>
            <w:rFonts w:hint="eastAsia"/>
            <w:b/>
            <w:bCs/>
            <w:sz w:val="18"/>
            <w:szCs w:val="18"/>
          </w:rPr>
          <w:t>”表示“文章内仅包含感兴趣区的脑成像坐标”</w:t>
        </w:r>
        <w:r w:rsidR="00496F1D">
          <w:rPr>
            <w:rFonts w:hint="eastAsia"/>
            <w:b/>
            <w:bCs/>
            <w:sz w:val="18"/>
            <w:szCs w:val="18"/>
          </w:rPr>
          <w:t>，“</w:t>
        </w:r>
      </w:ins>
      <w:ins w:id="473" w:author="sun shuting" w:date="2022-09-25T17:00:00Z">
        <w:r w:rsidR="00496F1D">
          <w:rPr>
            <w:rFonts w:hint="eastAsia"/>
            <w:b/>
            <w:bCs/>
            <w:sz w:val="18"/>
            <w:szCs w:val="18"/>
          </w:rPr>
          <w:t>No</w:t>
        </w:r>
        <w:r w:rsidR="00496F1D">
          <w:rPr>
            <w:b/>
            <w:bCs/>
            <w:sz w:val="18"/>
            <w:szCs w:val="18"/>
          </w:rPr>
          <w:t xml:space="preserve"> </w:t>
        </w:r>
        <w:r w:rsidR="00496F1D">
          <w:rPr>
            <w:rFonts w:hint="eastAsia"/>
            <w:b/>
            <w:bCs/>
            <w:sz w:val="18"/>
            <w:szCs w:val="18"/>
          </w:rPr>
          <w:t>eligible</w:t>
        </w:r>
        <w:r w:rsidR="00496F1D">
          <w:rPr>
            <w:b/>
            <w:bCs/>
            <w:sz w:val="18"/>
            <w:szCs w:val="18"/>
          </w:rPr>
          <w:t xml:space="preserve"> </w:t>
        </w:r>
        <w:r w:rsidR="00496F1D">
          <w:rPr>
            <w:rFonts w:hint="eastAsia"/>
            <w:b/>
            <w:bCs/>
            <w:sz w:val="18"/>
            <w:szCs w:val="18"/>
          </w:rPr>
          <w:t>contrast</w:t>
        </w:r>
      </w:ins>
      <w:ins w:id="474" w:author="sun shuting" w:date="2022-09-25T16:59:00Z">
        <w:r w:rsidR="00496F1D">
          <w:rPr>
            <w:rFonts w:hint="eastAsia"/>
            <w:b/>
            <w:bCs/>
            <w:sz w:val="18"/>
            <w:szCs w:val="18"/>
          </w:rPr>
          <w:t>”</w:t>
        </w:r>
      </w:ins>
      <w:ins w:id="475" w:author="sun shuting" w:date="2022-09-25T17:00:00Z">
        <w:r w:rsidR="00496F1D">
          <w:rPr>
            <w:rFonts w:hint="eastAsia"/>
            <w:b/>
            <w:bCs/>
            <w:sz w:val="18"/>
            <w:szCs w:val="18"/>
          </w:rPr>
          <w:t>表示文章中缺乏所需的</w:t>
        </w:r>
      </w:ins>
      <w:ins w:id="476" w:author="sun shuting" w:date="2022-09-25T17:01:00Z">
        <w:r w:rsidR="004B2EEE">
          <w:rPr>
            <w:rFonts w:hint="eastAsia"/>
            <w:b/>
            <w:bCs/>
            <w:sz w:val="18"/>
            <w:szCs w:val="18"/>
          </w:rPr>
          <w:t>“自我</w:t>
        </w:r>
        <w:r w:rsidR="004B2EEE">
          <w:rPr>
            <w:rFonts w:hint="eastAsia"/>
            <w:b/>
            <w:bCs/>
            <w:sz w:val="18"/>
            <w:szCs w:val="18"/>
          </w:rPr>
          <w:t xml:space="preserve"> </w:t>
        </w:r>
        <w:r w:rsidR="004B2EEE">
          <w:rPr>
            <w:b/>
            <w:bCs/>
            <w:sz w:val="18"/>
            <w:szCs w:val="18"/>
          </w:rPr>
          <w:t xml:space="preserve">vs </w:t>
        </w:r>
        <w:r w:rsidR="004B2EEE">
          <w:rPr>
            <w:rFonts w:hint="eastAsia"/>
            <w:b/>
            <w:bCs/>
            <w:sz w:val="18"/>
            <w:szCs w:val="18"/>
          </w:rPr>
          <w:t>其他”</w:t>
        </w:r>
      </w:ins>
      <w:ins w:id="477" w:author="sun shuting" w:date="2022-09-25T17:00:00Z">
        <w:r w:rsidR="004B2EEE">
          <w:rPr>
            <w:rFonts w:hint="eastAsia"/>
            <w:b/>
            <w:bCs/>
            <w:sz w:val="18"/>
            <w:szCs w:val="18"/>
          </w:rPr>
          <w:t>脑成像坐标</w:t>
        </w:r>
      </w:ins>
      <w:ins w:id="478" w:author="sun shuting" w:date="2022-09-25T17:02:00Z">
        <w:r w:rsidR="009F117C">
          <w:rPr>
            <w:rFonts w:hint="eastAsia"/>
            <w:b/>
            <w:bCs/>
            <w:sz w:val="18"/>
            <w:szCs w:val="18"/>
          </w:rPr>
          <w:t>，“</w:t>
        </w:r>
        <w:r w:rsidR="009F117C">
          <w:rPr>
            <w:rFonts w:hint="eastAsia"/>
            <w:b/>
            <w:bCs/>
            <w:sz w:val="18"/>
            <w:szCs w:val="18"/>
          </w:rPr>
          <w:t>S</w:t>
        </w:r>
        <w:r w:rsidR="009F117C">
          <w:rPr>
            <w:b/>
            <w:bCs/>
            <w:sz w:val="18"/>
            <w:szCs w:val="18"/>
          </w:rPr>
          <w:t>ame data</w:t>
        </w:r>
        <w:r w:rsidR="009F117C">
          <w:rPr>
            <w:rFonts w:hint="eastAsia"/>
            <w:b/>
            <w:bCs/>
            <w:sz w:val="18"/>
            <w:szCs w:val="18"/>
          </w:rPr>
          <w:t>”表示</w:t>
        </w:r>
      </w:ins>
      <w:ins w:id="479" w:author="sun shuting" w:date="2022-09-25T17:03:00Z">
        <w:r w:rsidR="00F91089">
          <w:rPr>
            <w:rFonts w:hint="eastAsia"/>
            <w:b/>
            <w:bCs/>
            <w:sz w:val="18"/>
            <w:szCs w:val="18"/>
          </w:rPr>
          <w:t>有两篇文章采用同一批被试的数据。</w:t>
        </w:r>
      </w:ins>
      <w:del w:id="480" w:author="Yan XI" w:date="2022-07-22T14:33:00Z">
        <w:r>
          <w:rPr>
            <w:rFonts w:hint="eastAsia"/>
            <w:b/>
            <w:bCs/>
            <w:sz w:val="18"/>
            <w:szCs w:val="18"/>
            <w:rPrChange w:id="481" w:author="Yan XI" w:date="2022-07-22T14:34:00Z">
              <w:rPr>
                <w:rFonts w:hint="eastAsia"/>
                <w:szCs w:val="18"/>
              </w:rPr>
            </w:rPrChange>
          </w:rPr>
          <w:delText>，参考</w:delText>
        </w:r>
        <w:r>
          <w:rPr>
            <w:b/>
            <w:bCs/>
            <w:sz w:val="18"/>
            <w:szCs w:val="18"/>
            <w:rPrChange w:id="482" w:author="Yan XI" w:date="2022-07-22T14:34:00Z">
              <w:rPr>
                <w:szCs w:val="18"/>
              </w:rPr>
            </w:rPrChange>
          </w:rPr>
          <w:delText>PRISMA</w:delText>
        </w:r>
        <w:bookmarkEnd w:id="434"/>
        <w:r>
          <w:rPr>
            <w:b/>
            <w:bCs/>
            <w:sz w:val="18"/>
            <w:szCs w:val="18"/>
            <w:rPrChange w:id="483" w:author="Yan XI" w:date="2022-07-22T14:34:00Z">
              <w:rPr>
                <w:szCs w:val="18"/>
              </w:rPr>
            </w:rPrChange>
          </w:rPr>
          <w:delText>(2021)</w:delText>
        </w:r>
        <w:r>
          <w:rPr>
            <w:rFonts w:hint="eastAsia"/>
            <w:b/>
            <w:bCs/>
            <w:sz w:val="18"/>
            <w:szCs w:val="18"/>
            <w:rPrChange w:id="484" w:author="Yan XI" w:date="2022-07-22T14:34:00Z">
              <w:rPr>
                <w:rFonts w:hint="eastAsia"/>
                <w:szCs w:val="18"/>
              </w:rPr>
            </w:rPrChange>
          </w:rPr>
          <w:delText>与刘宇等（</w:delText>
        </w:r>
        <w:r>
          <w:rPr>
            <w:b/>
            <w:bCs/>
            <w:sz w:val="18"/>
            <w:szCs w:val="18"/>
            <w:rPrChange w:id="485" w:author="Yan XI" w:date="2022-07-22T14:34:00Z">
              <w:rPr>
                <w:szCs w:val="18"/>
              </w:rPr>
            </w:rPrChange>
          </w:rPr>
          <w:delText>2021</w:delText>
        </w:r>
        <w:r>
          <w:rPr>
            <w:rFonts w:hint="eastAsia"/>
            <w:b/>
            <w:bCs/>
            <w:sz w:val="18"/>
            <w:szCs w:val="18"/>
            <w:rPrChange w:id="486" w:author="Yan XI" w:date="2022-07-22T14:34:00Z">
              <w:rPr>
                <w:rFonts w:hint="eastAsia"/>
                <w:szCs w:val="18"/>
              </w:rPr>
            </w:rPrChange>
          </w:rPr>
          <w:delText>）。</w:delText>
        </w:r>
      </w:del>
    </w:p>
    <w:p w14:paraId="309801B0" w14:textId="099ACC72" w:rsidR="00434EDD" w:rsidRDefault="00434EDD">
      <w:pPr>
        <w:ind w:firstLineChars="200" w:firstLine="361"/>
        <w:jc w:val="center"/>
        <w:rPr>
          <w:b/>
          <w:bCs/>
          <w:sz w:val="18"/>
          <w:szCs w:val="18"/>
        </w:rPr>
      </w:pPr>
      <w:ins w:id="487" w:author="sun shuting" w:date="2022-09-24T01:06:00Z">
        <w:r w:rsidRPr="00434EDD">
          <w:rPr>
            <w:b/>
            <w:bCs/>
            <w:sz w:val="18"/>
            <w:szCs w:val="18"/>
          </w:rPr>
          <w:t>Figure 1 Flowchart of fMRI</w:t>
        </w:r>
      </w:ins>
      <w:ins w:id="488" w:author="sun shuting" w:date="2022-09-24T01:07:00Z">
        <w:r w:rsidR="00690D1F">
          <w:rPr>
            <w:b/>
            <w:bCs/>
            <w:sz w:val="18"/>
            <w:szCs w:val="18"/>
          </w:rPr>
          <w:t xml:space="preserve"> </w:t>
        </w:r>
        <w:r w:rsidR="00690D1F">
          <w:rPr>
            <w:rFonts w:hint="eastAsia"/>
            <w:b/>
            <w:bCs/>
            <w:sz w:val="18"/>
            <w:szCs w:val="18"/>
          </w:rPr>
          <w:t>and</w:t>
        </w:r>
        <w:r w:rsidR="00690D1F">
          <w:rPr>
            <w:b/>
            <w:bCs/>
            <w:sz w:val="18"/>
            <w:szCs w:val="18"/>
          </w:rPr>
          <w:t xml:space="preserve"> PET </w:t>
        </w:r>
        <w:r w:rsidR="00690D1F" w:rsidRPr="00690D1F">
          <w:rPr>
            <w:b/>
            <w:bCs/>
            <w:sz w:val="18"/>
            <w:szCs w:val="18"/>
          </w:rPr>
          <w:t>literature</w:t>
        </w:r>
      </w:ins>
      <w:ins w:id="489" w:author="sun shuting" w:date="2022-09-24T01:06:00Z">
        <w:r w:rsidRPr="00434EDD">
          <w:rPr>
            <w:b/>
            <w:bCs/>
            <w:sz w:val="18"/>
            <w:szCs w:val="18"/>
          </w:rPr>
          <w:t xml:space="preserve"> search and screening for self-reference processing </w:t>
        </w:r>
        <w:r w:rsidRPr="00AA6F76">
          <w:rPr>
            <w:b/>
            <w:bCs/>
            <w:sz w:val="18"/>
            <w:szCs w:val="18"/>
            <w:vertAlign w:val="superscript"/>
          </w:rPr>
          <w:t>[ 22, 29 ]</w:t>
        </w:r>
      </w:ins>
      <w:ins w:id="490" w:author="sun shuting" w:date="2022-09-25T16:54:00Z">
        <w:r w:rsidR="007C6252" w:rsidRPr="00D45CC3">
          <w:rPr>
            <w:b/>
            <w:bCs/>
            <w:sz w:val="18"/>
            <w:szCs w:val="18"/>
          </w:rPr>
          <w:t xml:space="preserve"> </w:t>
        </w:r>
      </w:ins>
      <w:ins w:id="491" w:author="sun shuting" w:date="2022-09-25T16:55:00Z">
        <w:r w:rsidR="007C6252">
          <w:rPr>
            <w:rFonts w:hint="eastAsia"/>
            <w:b/>
            <w:bCs/>
            <w:sz w:val="18"/>
            <w:szCs w:val="18"/>
          </w:rPr>
          <w:t>,</w:t>
        </w:r>
        <w:r w:rsidR="007C6252">
          <w:rPr>
            <w:b/>
            <w:bCs/>
            <w:sz w:val="18"/>
            <w:szCs w:val="18"/>
          </w:rPr>
          <w:t xml:space="preserve"> </w:t>
        </w:r>
      </w:ins>
      <w:ins w:id="492" w:author="sun shuting" w:date="2022-09-25T17:04:00Z">
        <w:r w:rsidR="004F20E9" w:rsidRPr="004F20E9">
          <w:rPr>
            <w:b/>
            <w:bCs/>
            <w:sz w:val="18"/>
            <w:szCs w:val="18"/>
          </w:rPr>
          <w:t xml:space="preserve">Note : ' Participant health or age ' indicates that ' participants are younger than 18 years old or older than 59 years old, or the participants are ill ', ' ROI ' indicates that ' the article contains only the brain imaging coordinates of the region of interest ', ' No eligible contrast ' indicates that the article lacks the required ' self vs other ' brain imaging coordinates, and ' Same data ' indicates that two articles use the data of the same group of participants. </w:t>
        </w:r>
      </w:ins>
    </w:p>
    <w:bookmarkEnd w:id="430"/>
    <w:p w14:paraId="40BCA28C" w14:textId="77777777" w:rsidR="008C1974" w:rsidRDefault="00570D91">
      <w:pPr>
        <w:pStyle w:val="2"/>
      </w:pPr>
      <w:r>
        <w:lastRenderedPageBreak/>
        <w:t xml:space="preserve">2  </w:t>
      </w:r>
      <w:r>
        <w:t>数据样本描述</w:t>
      </w:r>
    </w:p>
    <w:p w14:paraId="1FB4AF73" w14:textId="77777777" w:rsidR="008C1974" w:rsidRDefault="00570D91">
      <w:pPr>
        <w:pStyle w:val="3"/>
      </w:pPr>
      <w:r>
        <w:t>2.1</w:t>
      </w:r>
      <w:ins w:id="493" w:author="Yan XI" w:date="2022-07-22T14:33:00Z">
        <w:r>
          <w:t xml:space="preserve">  </w:t>
        </w:r>
      </w:ins>
      <w:r>
        <w:rPr>
          <w:rFonts w:hint="eastAsia"/>
        </w:rPr>
        <w:t>命名格式</w:t>
      </w:r>
    </w:p>
    <w:p w14:paraId="71BB9967" w14:textId="5121BDC8" w:rsidR="008C1974" w:rsidRDefault="00570D91">
      <w:pPr>
        <w:ind w:firstLineChars="200" w:firstLine="420"/>
      </w:pPr>
      <w:del w:id="494" w:author="sun shuting" w:date="2022-09-23T15:20:00Z">
        <w:r w:rsidDel="00875E1D">
          <w:rPr>
            <w:rFonts w:hint="eastAsia"/>
          </w:rPr>
          <w:delText>认知</w:delText>
        </w:r>
      </w:del>
      <w:r>
        <w:rPr>
          <w:rFonts w:hint="eastAsia"/>
        </w:rPr>
        <w:t>本</w:t>
      </w:r>
      <w:del w:id="495" w:author="sun shuting" w:date="2022-09-23T15:20:00Z">
        <w:r w:rsidDel="00875E1D">
          <w:rPr>
            <w:rFonts w:hint="eastAsia"/>
          </w:rPr>
          <w:delText>体论</w:delText>
        </w:r>
      </w:del>
      <w:r>
        <w:rPr>
          <w:rFonts w:hint="eastAsia"/>
        </w:rPr>
        <w:t>数据库包括</w:t>
      </w:r>
      <w:del w:id="496" w:author="sun shuting" w:date="2022-09-25T17:06:00Z">
        <w:r w:rsidDel="00FE38CE">
          <w:rPr>
            <w:rFonts w:hint="eastAsia"/>
          </w:rPr>
          <w:delText>三</w:delText>
        </w:r>
      </w:del>
      <w:ins w:id="497" w:author="sun shuting" w:date="2022-09-25T17:06:00Z">
        <w:r w:rsidR="00FE38CE">
          <w:rPr>
            <w:rFonts w:hint="eastAsia"/>
          </w:rPr>
          <w:t>四</w:t>
        </w:r>
      </w:ins>
      <w:r>
        <w:rPr>
          <w:rFonts w:hint="eastAsia"/>
        </w:rPr>
        <w:t>部分。第一部分为</w:t>
      </w:r>
      <w:ins w:id="498" w:author="sun shuting" w:date="2022-09-25T17:12:00Z">
        <w:r w:rsidR="00DF20F0">
          <w:rPr>
            <w:rFonts w:hint="eastAsia"/>
          </w:rPr>
          <w:t>中英文两版的</w:t>
        </w:r>
      </w:ins>
      <w:r>
        <w:rPr>
          <w:rFonts w:hint="eastAsia"/>
        </w:rPr>
        <w:t>文献信息</w:t>
      </w:r>
      <w:ins w:id="499" w:author="sun shuting" w:date="2022-09-25T17:12:00Z">
        <w:r w:rsidR="00DF20F0">
          <w:rPr>
            <w:rFonts w:hint="eastAsia"/>
          </w:rPr>
          <w:t>记录</w:t>
        </w:r>
      </w:ins>
      <w:r>
        <w:rPr>
          <w:rFonts w:hint="eastAsia"/>
        </w:rPr>
        <w:t>（文件名</w:t>
      </w:r>
      <w:ins w:id="500" w:author="sun shuting" w:date="2022-09-25T17:13:00Z">
        <w:r w:rsidR="00DF20F0">
          <w:rPr>
            <w:rFonts w:hint="eastAsia"/>
          </w:rPr>
          <w:t>为“</w:t>
        </w:r>
        <w:r w:rsidR="00DF20F0" w:rsidRPr="00945057">
          <w:rPr>
            <w:rFonts w:hint="eastAsia"/>
          </w:rPr>
          <w:t>自我参照</w:t>
        </w:r>
        <w:r w:rsidR="00DF20F0" w:rsidRPr="00945057">
          <w:rPr>
            <w:rFonts w:hint="eastAsia"/>
          </w:rPr>
          <w:t>_</w:t>
        </w:r>
        <w:r w:rsidR="00DF20F0" w:rsidRPr="00945057">
          <w:rPr>
            <w:rFonts w:hint="eastAsia"/>
          </w:rPr>
          <w:t>文章信息</w:t>
        </w:r>
        <w:r w:rsidR="00DF20F0" w:rsidRPr="00945057">
          <w:rPr>
            <w:rFonts w:hint="eastAsia"/>
          </w:rPr>
          <w:t>.csv</w:t>
        </w:r>
        <w:r w:rsidR="00DF20F0">
          <w:rPr>
            <w:rFonts w:hint="eastAsia"/>
          </w:rPr>
          <w:t>”和</w:t>
        </w:r>
      </w:ins>
      <w:r>
        <w:rPr>
          <w:rFonts w:hint="eastAsia"/>
        </w:rPr>
        <w:t>“</w:t>
      </w:r>
      <w:r>
        <w:rPr>
          <w:rFonts w:hint="eastAsia"/>
        </w:rPr>
        <w:t>Self</w:t>
      </w:r>
      <w:r>
        <w:t>_Ref_Article_Info.CSV</w:t>
      </w:r>
      <w:r>
        <w:rPr>
          <w:rFonts w:hint="eastAsia"/>
        </w:rPr>
        <w:t>”），格式为</w:t>
      </w:r>
      <w:r>
        <w:rPr>
          <w:rFonts w:hint="eastAsia"/>
        </w:rPr>
        <w:t>csv</w:t>
      </w:r>
      <w:r>
        <w:rPr>
          <w:rFonts w:hint="eastAsia"/>
        </w:rPr>
        <w:t>，包括入选文献的基本信息，包括作者、期刊、被试信息等。第二部分为自我参照的操作化定义，格式为</w:t>
      </w:r>
      <w:r>
        <w:t>CSV</w:t>
      </w:r>
      <w:r>
        <w:rPr>
          <w:rFonts w:hint="eastAsia"/>
        </w:rPr>
        <w:t>，</w:t>
      </w:r>
      <w:ins w:id="501" w:author="sun shuting" w:date="2022-09-23T15:21:00Z">
        <w:r w:rsidR="00875E1D">
          <w:rPr>
            <w:rFonts w:hint="eastAsia"/>
          </w:rPr>
          <w:t>记录</w:t>
        </w:r>
      </w:ins>
      <w:del w:id="502" w:author="sun shuting" w:date="2022-09-23T15:21:00Z">
        <w:r w:rsidDel="00875E1D">
          <w:rPr>
            <w:rFonts w:hint="eastAsia"/>
          </w:rPr>
          <w:delText>包括</w:delText>
        </w:r>
      </w:del>
      <w:r>
        <w:rPr>
          <w:rFonts w:hint="eastAsia"/>
        </w:rPr>
        <w:t>入选文献对自我参照效应的操作化定义，其命名形式为</w:t>
      </w:r>
      <w:ins w:id="503" w:author="sun shuting" w:date="2022-09-25T17:13:00Z">
        <w:r w:rsidR="00B00137">
          <w:rPr>
            <w:rFonts w:hint="eastAsia"/>
          </w:rPr>
          <w:t>“自我参照</w:t>
        </w:r>
        <w:r w:rsidR="00B00137">
          <w:rPr>
            <w:rFonts w:hint="eastAsia"/>
          </w:rPr>
          <w:t>_</w:t>
        </w:r>
        <w:r w:rsidR="00B00137">
          <w:rPr>
            <w:rFonts w:hint="eastAsia"/>
          </w:rPr>
          <w:t>操作化定义</w:t>
        </w:r>
        <w:r w:rsidR="00B00137">
          <w:rPr>
            <w:rFonts w:hint="eastAsia"/>
          </w:rPr>
          <w:t>.</w:t>
        </w:r>
        <w:r w:rsidR="00B00137">
          <w:t>csv</w:t>
        </w:r>
        <w:r w:rsidR="00B00137">
          <w:rPr>
            <w:rFonts w:hint="eastAsia"/>
          </w:rPr>
          <w:t>”与</w:t>
        </w:r>
      </w:ins>
      <w:r>
        <w:rPr>
          <w:rFonts w:cs="Times New Roman" w:hint="eastAsia"/>
        </w:rPr>
        <w:t>“</w:t>
      </w:r>
      <w:r>
        <w:rPr>
          <w:rFonts w:cs="Times New Roman"/>
        </w:rPr>
        <w:t>Self_Ref_Operationalization.CSV”</w:t>
      </w:r>
      <w:r>
        <w:rPr>
          <w:rFonts w:hint="eastAsia"/>
        </w:rPr>
        <w:t>。</w:t>
      </w:r>
      <w:ins w:id="504" w:author="sun shuting" w:date="2022-09-25T17:08:00Z">
        <w:r w:rsidR="00B36B66">
          <w:rPr>
            <w:rFonts w:hint="eastAsia"/>
          </w:rPr>
          <w:t>第三部分为</w:t>
        </w:r>
      </w:ins>
      <w:ins w:id="505" w:author="sun shuting" w:date="2022-09-25T17:55:00Z">
        <w:r w:rsidR="00A05790">
          <w:rPr>
            <w:rFonts w:hint="eastAsia"/>
          </w:rPr>
          <w:t>数据编码</w:t>
        </w:r>
      </w:ins>
      <w:ins w:id="506" w:author="sun shuting" w:date="2022-09-25T17:12:00Z">
        <w:r w:rsidR="00622809">
          <w:rPr>
            <w:rFonts w:hint="eastAsia"/>
          </w:rPr>
          <w:t>手</w:t>
        </w:r>
      </w:ins>
      <w:ins w:id="507" w:author="sun shuting" w:date="2022-09-25T17:08:00Z">
        <w:r w:rsidR="00B36B66">
          <w:rPr>
            <w:rFonts w:hint="eastAsia"/>
          </w:rPr>
          <w:t>册，包含</w:t>
        </w:r>
      </w:ins>
      <w:ins w:id="508" w:author="sun shuting" w:date="2022-09-25T17:09:00Z">
        <w:r w:rsidR="00945057">
          <w:rPr>
            <w:rFonts w:hint="eastAsia"/>
          </w:rPr>
          <w:t>对前两个文件中变量的描述性信息，其命名格式为“</w:t>
        </w:r>
      </w:ins>
      <w:ins w:id="509" w:author="sun shuting" w:date="2022-09-25T17:10:00Z">
        <w:r w:rsidR="005F1B16" w:rsidRPr="00945057">
          <w:rPr>
            <w:rFonts w:hint="eastAsia"/>
          </w:rPr>
          <w:t>Manual_Article_infor.csv</w:t>
        </w:r>
      </w:ins>
      <w:ins w:id="510" w:author="sun shuting" w:date="2022-09-25T17:09:00Z">
        <w:r w:rsidR="00945057">
          <w:rPr>
            <w:rFonts w:hint="eastAsia"/>
          </w:rPr>
          <w:t>”</w:t>
        </w:r>
      </w:ins>
      <w:ins w:id="511" w:author="sun shuting" w:date="2022-09-25T17:10:00Z">
        <w:r w:rsidR="005F1B16">
          <w:rPr>
            <w:rFonts w:hint="eastAsia"/>
          </w:rPr>
          <w:t>（对应“</w:t>
        </w:r>
        <w:r w:rsidR="005F1B16" w:rsidRPr="00945057">
          <w:rPr>
            <w:rFonts w:hint="eastAsia"/>
          </w:rPr>
          <w:t>自我参照</w:t>
        </w:r>
        <w:r w:rsidR="005F1B16" w:rsidRPr="00945057">
          <w:rPr>
            <w:rFonts w:hint="eastAsia"/>
          </w:rPr>
          <w:t>_</w:t>
        </w:r>
        <w:r w:rsidR="005F1B16" w:rsidRPr="00945057">
          <w:rPr>
            <w:rFonts w:hint="eastAsia"/>
          </w:rPr>
          <w:t>文章信息</w:t>
        </w:r>
        <w:r w:rsidR="005F1B16" w:rsidRPr="00945057">
          <w:rPr>
            <w:rFonts w:hint="eastAsia"/>
          </w:rPr>
          <w:t>.csv</w:t>
        </w:r>
        <w:r w:rsidR="005F1B16">
          <w:rPr>
            <w:rFonts w:hint="eastAsia"/>
          </w:rPr>
          <w:t>”）</w:t>
        </w:r>
      </w:ins>
      <w:ins w:id="512" w:author="sun shuting" w:date="2022-09-25T17:09:00Z">
        <w:r w:rsidR="00945057">
          <w:rPr>
            <w:rFonts w:hint="eastAsia"/>
          </w:rPr>
          <w:t>与“</w:t>
        </w:r>
      </w:ins>
      <w:ins w:id="513" w:author="sun shuting" w:date="2022-09-25T17:10:00Z">
        <w:r w:rsidR="005F1B16" w:rsidRPr="00945057">
          <w:rPr>
            <w:rFonts w:hint="eastAsia"/>
          </w:rPr>
          <w:t>Manual_Operationalization.csv</w:t>
        </w:r>
      </w:ins>
      <w:ins w:id="514" w:author="sun shuting" w:date="2022-09-25T17:09:00Z">
        <w:r w:rsidR="00945057">
          <w:rPr>
            <w:rFonts w:hint="eastAsia"/>
          </w:rPr>
          <w:t>”</w:t>
        </w:r>
      </w:ins>
      <w:ins w:id="515" w:author="sun shuting" w:date="2022-09-25T17:11:00Z">
        <w:r w:rsidR="005F1B16">
          <w:rPr>
            <w:rFonts w:hint="eastAsia"/>
          </w:rPr>
          <w:t>（</w:t>
        </w:r>
        <w:r w:rsidR="00622809">
          <w:rPr>
            <w:rFonts w:hint="eastAsia"/>
          </w:rPr>
          <w:t>对应“自我参照</w:t>
        </w:r>
        <w:r w:rsidR="00622809">
          <w:rPr>
            <w:rFonts w:hint="eastAsia"/>
          </w:rPr>
          <w:t>_</w:t>
        </w:r>
        <w:r w:rsidR="00622809">
          <w:rPr>
            <w:rFonts w:hint="eastAsia"/>
          </w:rPr>
          <w:t>操作化定义</w:t>
        </w:r>
        <w:r w:rsidR="00622809">
          <w:rPr>
            <w:rFonts w:hint="eastAsia"/>
          </w:rPr>
          <w:t>.</w:t>
        </w:r>
        <w:r w:rsidR="00622809">
          <w:t>csv</w:t>
        </w:r>
        <w:r w:rsidR="00622809">
          <w:rPr>
            <w:rFonts w:hint="eastAsia"/>
          </w:rPr>
          <w:t>”</w:t>
        </w:r>
        <w:r w:rsidR="005F1B16">
          <w:rPr>
            <w:rFonts w:hint="eastAsia"/>
          </w:rPr>
          <w:t>）</w:t>
        </w:r>
      </w:ins>
      <w:ins w:id="516" w:author="sun shuting" w:date="2022-09-25T17:08:00Z">
        <w:r w:rsidR="00B36B66">
          <w:rPr>
            <w:rFonts w:hint="eastAsia"/>
          </w:rPr>
          <w:t>。</w:t>
        </w:r>
      </w:ins>
      <w:r>
        <w:rPr>
          <w:rFonts w:hint="eastAsia"/>
        </w:rPr>
        <w:t>第</w:t>
      </w:r>
      <w:del w:id="517" w:author="sun shuting" w:date="2022-09-25T17:06:00Z">
        <w:r w:rsidDel="00FE38CE">
          <w:rPr>
            <w:rFonts w:hint="eastAsia"/>
          </w:rPr>
          <w:delText>三</w:delText>
        </w:r>
      </w:del>
      <w:ins w:id="518" w:author="sun shuting" w:date="2022-09-25T17:06:00Z">
        <w:r w:rsidR="00FE38CE">
          <w:rPr>
            <w:rFonts w:hint="eastAsia"/>
          </w:rPr>
          <w:t>四</w:t>
        </w:r>
      </w:ins>
      <w:r>
        <w:rPr>
          <w:rFonts w:hint="eastAsia"/>
        </w:rPr>
        <w:t>部分为</w:t>
      </w:r>
      <w:r>
        <w:rPr>
          <w:rFonts w:hint="eastAsia"/>
        </w:rPr>
        <w:t>fMRI</w:t>
      </w:r>
      <w:r>
        <w:rPr>
          <w:rFonts w:hint="eastAsia"/>
        </w:rPr>
        <w:t>激活坐标点数据，使用与</w:t>
      </w:r>
      <w:r>
        <w:t>BrainMap</w:t>
      </w:r>
      <w:r>
        <w:rPr>
          <w:rFonts w:hint="eastAsia"/>
        </w:rPr>
        <w:t>数据库</w:t>
      </w:r>
      <w:r>
        <w:rPr>
          <w:rFonts w:cs="Times New Roman"/>
          <w:kern w:val="0"/>
          <w:szCs w:val="24"/>
          <w:highlight w:val="yellow"/>
          <w:vertAlign w:val="superscript"/>
        </w:rPr>
        <w:t>[</w:t>
      </w:r>
      <w:del w:id="519" w:author="sun shuting" w:date="2022-09-25T21:57:00Z">
        <w:r w:rsidDel="0078203A">
          <w:rPr>
            <w:rFonts w:cs="Times New Roman"/>
            <w:kern w:val="0"/>
            <w:szCs w:val="24"/>
            <w:highlight w:val="yellow"/>
            <w:vertAlign w:val="superscript"/>
          </w:rPr>
          <w:delText>30</w:delText>
        </w:r>
      </w:del>
      <w:ins w:id="520" w:author="sun shuting" w:date="2022-09-25T21:57:00Z">
        <w:r w:rsidR="0078203A">
          <w:rPr>
            <w:rFonts w:cs="Times New Roman"/>
            <w:kern w:val="0"/>
            <w:szCs w:val="24"/>
            <w:highlight w:val="yellow"/>
            <w:vertAlign w:val="superscript"/>
          </w:rPr>
          <w:t>3</w:t>
        </w:r>
      </w:ins>
      <w:ins w:id="521" w:author="sun shuting" w:date="2022-09-28T17:21:00Z">
        <w:r w:rsidR="00D12B34">
          <w:rPr>
            <w:rFonts w:cs="Times New Roman"/>
            <w:kern w:val="0"/>
            <w:szCs w:val="24"/>
            <w:highlight w:val="yellow"/>
            <w:vertAlign w:val="superscript"/>
          </w:rPr>
          <w:t>4</w:t>
        </w:r>
      </w:ins>
      <w:r>
        <w:rPr>
          <w:rFonts w:cs="Times New Roman"/>
          <w:kern w:val="0"/>
          <w:szCs w:val="24"/>
          <w:highlight w:val="yellow"/>
          <w:vertAlign w:val="superscript"/>
        </w:rPr>
        <w:t>]</w:t>
      </w:r>
      <w:r>
        <w:rPr>
          <w:rFonts w:hint="eastAsia"/>
        </w:rPr>
        <w:t>相同的文件格式，以</w:t>
      </w:r>
      <w:r>
        <w:t>TXT</w:t>
      </w:r>
      <w:ins w:id="522" w:author="sun shuting" w:date="2022-09-23T15:22:00Z">
        <w:r w:rsidR="00140454">
          <w:rPr>
            <w:rFonts w:hint="eastAsia"/>
          </w:rPr>
          <w:t>格式</w:t>
        </w:r>
      </w:ins>
      <w:r>
        <w:rPr>
          <w:rFonts w:hint="eastAsia"/>
        </w:rPr>
        <w:t>文件保存，其命名形式为</w:t>
      </w:r>
      <w:bookmarkStart w:id="523" w:name="_Hlk104925892"/>
      <w:r>
        <w:rPr>
          <w:rFonts w:cs="Times New Roman" w:hint="eastAsia"/>
        </w:rPr>
        <w:t>“</w:t>
      </w:r>
      <w:r>
        <w:rPr>
          <w:rFonts w:cs="Times New Roman"/>
        </w:rPr>
        <w:t>FirstAuthor</w:t>
      </w:r>
      <w:bookmarkEnd w:id="523"/>
      <w:r>
        <w:rPr>
          <w:rFonts w:cs="Times New Roman"/>
        </w:rPr>
        <w:t>_Year_JournalAbbreviation.txt”</w:t>
      </w:r>
      <w:r>
        <w:t>，其中</w:t>
      </w:r>
      <w:r>
        <w:t xml:space="preserve">FirstAuthor </w:t>
      </w:r>
      <w:r>
        <w:t>代</w:t>
      </w:r>
      <w:r>
        <w:rPr>
          <w:rFonts w:hint="eastAsia"/>
        </w:rPr>
        <w:t>表文章的第一作者，</w:t>
      </w:r>
      <w:r>
        <w:t>Year</w:t>
      </w:r>
      <w:r>
        <w:t>代表</w:t>
      </w:r>
      <w:r>
        <w:rPr>
          <w:rFonts w:hint="eastAsia"/>
        </w:rPr>
        <w:t>文章的出版年份</w:t>
      </w:r>
      <w:r>
        <w:t>，</w:t>
      </w:r>
      <w:r>
        <w:rPr>
          <w:rFonts w:cs="Times New Roman"/>
        </w:rPr>
        <w:t>JournalAbbreviation</w:t>
      </w:r>
      <w:r>
        <w:t>代表</w:t>
      </w:r>
      <w:r>
        <w:rPr>
          <w:rFonts w:hint="eastAsia"/>
        </w:rPr>
        <w:t>文献所发表期刊的简写</w:t>
      </w:r>
      <w:r>
        <w:t>。</w:t>
      </w:r>
      <w:r>
        <w:rPr>
          <w:rFonts w:hint="eastAsia"/>
        </w:rPr>
        <w:t>例如，</w:t>
      </w:r>
      <w:bookmarkStart w:id="524" w:name="_Hlk105005891"/>
      <w:r>
        <w:rPr>
          <w:rFonts w:cs="Times New Roman" w:hint="eastAsia"/>
        </w:rPr>
        <w:t>“</w:t>
      </w:r>
      <w:r>
        <w:rPr>
          <w:rFonts w:cs="Times New Roman"/>
        </w:rPr>
        <w:t>Hornung</w:t>
      </w:r>
      <w:bookmarkEnd w:id="524"/>
      <w:r>
        <w:rPr>
          <w:rFonts w:cs="Times New Roman"/>
        </w:rPr>
        <w:t>_2019_FrontBehavNenurosci.txt”</w:t>
      </w:r>
      <w:r>
        <w:rPr>
          <w:rFonts w:hint="eastAsia"/>
        </w:rPr>
        <w:t>代表该文章发表于</w:t>
      </w:r>
      <w:r>
        <w:rPr>
          <w:rFonts w:hint="eastAsia"/>
        </w:rPr>
        <w:t>2</w:t>
      </w:r>
      <w:r>
        <w:t>019</w:t>
      </w:r>
      <w:r>
        <w:rPr>
          <w:rFonts w:hint="eastAsia"/>
        </w:rPr>
        <w:t>年，第一作者为</w:t>
      </w:r>
      <w:r>
        <w:t>Hornung</w:t>
      </w:r>
      <w:r>
        <w:rPr>
          <w:rFonts w:hint="eastAsia"/>
        </w:rPr>
        <w:t>，发表期刊为</w:t>
      </w:r>
      <w:r>
        <w:t>Frontiers in Behavioral Neuroscience</w:t>
      </w:r>
      <w:r>
        <w:rPr>
          <w:rFonts w:hint="eastAsia"/>
        </w:rPr>
        <w:t>。</w:t>
      </w:r>
    </w:p>
    <w:p w14:paraId="44F90153" w14:textId="77777777" w:rsidR="008C1974" w:rsidRDefault="00570D91">
      <w:pPr>
        <w:pStyle w:val="3"/>
      </w:pPr>
      <w:r>
        <w:t>2.2</w:t>
      </w:r>
      <w:ins w:id="525" w:author="Yan XI" w:date="2022-07-22T14:33:00Z">
        <w:r>
          <w:t xml:space="preserve">  </w:t>
        </w:r>
      </w:ins>
      <w:r>
        <w:rPr>
          <w:rFonts w:hint="eastAsia"/>
        </w:rPr>
        <w:t>数据样本</w:t>
      </w:r>
    </w:p>
    <w:p w14:paraId="1FB49F33" w14:textId="7412D66F" w:rsidR="008C1974" w:rsidRDefault="00570D91">
      <w:pPr>
        <w:ind w:firstLineChars="200" w:firstLine="420"/>
      </w:pPr>
      <w:r>
        <w:rPr>
          <w:rFonts w:hint="eastAsia"/>
        </w:rPr>
        <w:t>本数据集的数据来自</w:t>
      </w:r>
      <w:r>
        <w:rPr>
          <w:rFonts w:cs="Times New Roman"/>
        </w:rPr>
        <w:t>66</w:t>
      </w:r>
      <w:r>
        <w:rPr>
          <w:rFonts w:hint="eastAsia"/>
        </w:rPr>
        <w:t>篇文献，</w:t>
      </w:r>
      <w:r>
        <w:t>70</w:t>
      </w:r>
      <w:r>
        <w:rPr>
          <w:rFonts w:hint="eastAsia"/>
        </w:rPr>
        <w:t>个实验，</w:t>
      </w:r>
      <w:r>
        <w:rPr>
          <w:rFonts w:cs="Times New Roman"/>
        </w:rPr>
        <w:t>1901</w:t>
      </w:r>
      <w:r>
        <w:rPr>
          <w:rFonts w:hint="eastAsia"/>
        </w:rPr>
        <w:t>个被试。数据文件包括</w:t>
      </w:r>
      <w:ins w:id="526" w:author="sun shuting" w:date="2022-09-28T17:21:00Z">
        <w:r w:rsidR="00D12B34">
          <w:t>8</w:t>
        </w:r>
      </w:ins>
      <w:del w:id="527" w:author="sun shuting" w:date="2022-09-28T13:42:00Z">
        <w:r w:rsidDel="006A0D94">
          <w:rPr>
            <w:rFonts w:cs="Times New Roman"/>
          </w:rPr>
          <w:delText>2</w:delText>
        </w:r>
      </w:del>
      <w:r>
        <w:rPr>
          <w:rFonts w:hint="eastAsia"/>
        </w:rPr>
        <w:t>个</w:t>
      </w:r>
      <w:r>
        <w:rPr>
          <w:rFonts w:cs="Times New Roman" w:hint="eastAsia"/>
        </w:rPr>
        <w:t>CSV</w:t>
      </w:r>
      <w:r>
        <w:rPr>
          <w:rFonts w:hint="eastAsia"/>
        </w:rPr>
        <w:t>文件和</w:t>
      </w:r>
      <w:r>
        <w:rPr>
          <w:rFonts w:cs="Times New Roman"/>
        </w:rPr>
        <w:t>66</w:t>
      </w:r>
      <w:r>
        <w:rPr>
          <w:rFonts w:hint="eastAsia"/>
        </w:rPr>
        <w:t>个</w:t>
      </w:r>
      <w:r>
        <w:rPr>
          <w:rFonts w:hint="eastAsia"/>
        </w:rPr>
        <w:t>TXT</w:t>
      </w:r>
      <w:r>
        <w:rPr>
          <w:rFonts w:cs="Times New Roman" w:hint="eastAsia"/>
        </w:rPr>
        <w:t>文本</w:t>
      </w:r>
      <w:r>
        <w:rPr>
          <w:rFonts w:hint="eastAsia"/>
        </w:rPr>
        <w:t>文件。其中</w:t>
      </w:r>
      <w:del w:id="528" w:author="sun shuting" w:date="2022-09-28T17:21:00Z">
        <w:r w:rsidDel="00D12B34">
          <w:rPr>
            <w:rFonts w:hint="eastAsia"/>
          </w:rPr>
          <w:delText>两</w:delText>
        </w:r>
      </w:del>
      <w:ins w:id="529" w:author="sun shuting" w:date="2022-09-28T17:21:00Z">
        <w:r w:rsidR="00D12B34">
          <w:rPr>
            <w:rFonts w:hint="eastAsia"/>
          </w:rPr>
          <w:t>4</w:t>
        </w:r>
      </w:ins>
      <w:r>
        <w:rPr>
          <w:rFonts w:hint="eastAsia"/>
        </w:rPr>
        <w:t>个</w:t>
      </w:r>
      <w:r>
        <w:rPr>
          <w:rFonts w:hint="eastAsia"/>
        </w:rPr>
        <w:t>CSV</w:t>
      </w:r>
      <w:r>
        <w:rPr>
          <w:rFonts w:hint="eastAsia"/>
        </w:rPr>
        <w:t>文件分别是文献信息和自我参照的操作化定义</w:t>
      </w:r>
      <w:ins w:id="530" w:author="sun shuting" w:date="2022-09-28T17:21:00Z">
        <w:r w:rsidR="004A1AE0">
          <w:rPr>
            <w:rFonts w:hint="eastAsia"/>
          </w:rPr>
          <w:t>的中英文版本</w:t>
        </w:r>
      </w:ins>
      <w:r>
        <w:rPr>
          <w:rFonts w:hint="eastAsia"/>
        </w:rPr>
        <w:t>，</w:t>
      </w:r>
      <w:r>
        <w:rPr>
          <w:rFonts w:hint="eastAsia"/>
        </w:rPr>
        <w:t>TXT</w:t>
      </w:r>
      <w:r>
        <w:rPr>
          <w:rFonts w:hint="eastAsia"/>
        </w:rPr>
        <w:t>文本文件为激活坐标点数据。三部分数据中，文献编号采用统一的格式。</w:t>
      </w:r>
    </w:p>
    <w:p w14:paraId="6F4C3D65" w14:textId="77777777" w:rsidR="008C1974" w:rsidRDefault="00570D91">
      <w:pPr>
        <w:ind w:firstLineChars="200" w:firstLine="420"/>
      </w:pPr>
      <w:r>
        <w:rPr>
          <w:rFonts w:hint="eastAsia"/>
        </w:rPr>
        <w:t>文献信息数据包括文献编号、第一作者、出版年份、期刊等文献信息以及样本量、性别、年龄等被试相关的信息（见图</w:t>
      </w:r>
      <w:r>
        <w:rPr>
          <w:rFonts w:hint="eastAsia"/>
        </w:rPr>
        <w:t>2A</w:t>
      </w:r>
      <w:r>
        <w:rPr>
          <w:rFonts w:hint="eastAsia"/>
        </w:rPr>
        <w:t>）。</w:t>
      </w:r>
    </w:p>
    <w:p w14:paraId="6ADB004E" w14:textId="0C6804AE" w:rsidR="00BF6ECE" w:rsidDel="00E03253" w:rsidRDefault="00570D91" w:rsidP="006A0D94">
      <w:pPr>
        <w:ind w:firstLineChars="200" w:firstLine="420"/>
        <w:rPr>
          <w:del w:id="531" w:author="sun shuting" w:date="2022-09-25T18:10:00Z"/>
        </w:rPr>
      </w:pPr>
      <w:r>
        <w:rPr>
          <w:rFonts w:hint="eastAsia"/>
        </w:rPr>
        <w:t>操作化定义数据包括文献编号、实验设计、实验刺激等（见图</w:t>
      </w:r>
      <w:r>
        <w:rPr>
          <w:rFonts w:hint="eastAsia"/>
        </w:rPr>
        <w:t>2B</w:t>
      </w:r>
      <w:r>
        <w:rPr>
          <w:rFonts w:hint="eastAsia"/>
        </w:rPr>
        <w:t>）。本部分信息对于自我参照加工的操作化定义来说至关重要。</w:t>
      </w:r>
    </w:p>
    <w:p w14:paraId="73227F19" w14:textId="77777777" w:rsidR="00E03253" w:rsidRDefault="00570D91" w:rsidP="00BF6ECE">
      <w:pPr>
        <w:ind w:firstLineChars="200" w:firstLine="420"/>
        <w:rPr>
          <w:ins w:id="532" w:author="sun shuting" w:date="2022-09-25T18:10:00Z"/>
        </w:rPr>
      </w:pPr>
      <w:r>
        <w:rPr>
          <w:rFonts w:hint="eastAsia"/>
        </w:rPr>
        <w:t>激活坐标点数据采用文本文件（</w:t>
      </w:r>
      <w:r>
        <w:t>.txt</w:t>
      </w:r>
      <w:r>
        <w:rPr>
          <w:rFonts w:hint="eastAsia"/>
        </w:rPr>
        <w:t>），利用</w:t>
      </w:r>
      <w:r>
        <w:rPr>
          <w:rFonts w:hint="eastAsia"/>
        </w:rPr>
        <w:t>BrainMap</w:t>
      </w:r>
      <w:r>
        <w:rPr>
          <w:rFonts w:hint="eastAsia"/>
        </w:rPr>
        <w:t>格式</w:t>
      </w:r>
      <w:ins w:id="533" w:author="sun shuting" w:date="2022-09-23T15:23:00Z">
        <w:r w:rsidR="005236A5">
          <w:rPr>
            <w:rFonts w:hint="eastAsia"/>
          </w:rPr>
          <w:t>（又称“</w:t>
        </w:r>
        <w:r w:rsidR="005236A5">
          <w:rPr>
            <w:rFonts w:hint="eastAsia"/>
          </w:rPr>
          <w:t>Sleuth</w:t>
        </w:r>
        <w:r w:rsidR="005236A5">
          <w:rPr>
            <w:rFonts w:hint="eastAsia"/>
          </w:rPr>
          <w:t>格式”）</w:t>
        </w:r>
      </w:ins>
      <w:r>
        <w:rPr>
          <w:rFonts w:hint="eastAsia"/>
        </w:rPr>
        <w:t>摘录实验简要信息与脑成像空间中的位置信息。单个文本文件仅记录来自同一篇文章的实验空间信息，以实验中全脑分析的结果来分组。</w:t>
      </w:r>
      <w:r>
        <w:rPr>
          <w:rFonts w:hint="eastAsia"/>
        </w:rPr>
        <w:t>Sleuth</w:t>
      </w:r>
      <w:r>
        <w:rPr>
          <w:rFonts w:hint="eastAsia"/>
        </w:rPr>
        <w:t>格式使用“</w:t>
      </w:r>
      <w:r>
        <w:t>//</w:t>
      </w:r>
      <w:r>
        <w:rPr>
          <w:rFonts w:hint="eastAsia"/>
        </w:rPr>
        <w:t>”来作为行的分割符。通常第一行记录文章采用的脑成像坐标模板，“</w:t>
      </w:r>
      <w:r>
        <w:t>// Reference=MNI</w:t>
      </w:r>
      <w:r>
        <w:rPr>
          <w:rFonts w:hint="eastAsia"/>
        </w:rPr>
        <w:t>”代表</w:t>
      </w:r>
      <w:r>
        <w:t>MNI</w:t>
      </w:r>
      <w:r>
        <w:rPr>
          <w:rFonts w:hint="eastAsia"/>
        </w:rPr>
        <w:t>坐标模板；第二行记录实验相关信息；第三行记录样本量，“</w:t>
      </w:r>
      <w:r>
        <w:t>// Subjects = 14</w:t>
      </w:r>
      <w:r>
        <w:rPr>
          <w:rFonts w:hint="eastAsia"/>
        </w:rPr>
        <w:t>”表示参与脑成像扫描的样本量为</w:t>
      </w:r>
      <w:r>
        <w:t>14</w:t>
      </w:r>
      <w:r>
        <w:rPr>
          <w:rFonts w:hint="eastAsia"/>
        </w:rPr>
        <w:t>；从第四行开始记录坐标点信息，每行为一个坐标点，从左往右依次为</w:t>
      </w:r>
      <w:r>
        <w:t>x</w:t>
      </w:r>
      <w:r>
        <w:rPr>
          <w:rFonts w:hint="eastAsia"/>
        </w:rPr>
        <w:t>、</w:t>
      </w:r>
      <w:r>
        <w:t>y</w:t>
      </w:r>
      <w:r>
        <w:rPr>
          <w:rFonts w:hint="eastAsia"/>
        </w:rPr>
        <w:t>、</w:t>
      </w:r>
      <w:r>
        <w:t>z</w:t>
      </w:r>
      <w:r>
        <w:rPr>
          <w:rFonts w:hint="eastAsia"/>
        </w:rPr>
        <w:t>，每行单个数值用空格隔开。通常一个实验中会报告多个全脑分析的结果，通过空行分割不同的结果（见图</w:t>
      </w:r>
      <w:r>
        <w:rPr>
          <w:rFonts w:hint="eastAsia"/>
        </w:rPr>
        <w:t>2C</w:t>
      </w:r>
      <w:r>
        <w:rPr>
          <w:rFonts w:hint="eastAsia"/>
        </w:rPr>
        <w:t>）。</w:t>
      </w:r>
    </w:p>
    <w:p w14:paraId="2E065151" w14:textId="0643D3D6" w:rsidR="009B3405" w:rsidRPr="009B3405" w:rsidRDefault="00E03253" w:rsidP="00BF6ECE">
      <w:pPr>
        <w:ind w:firstLineChars="200" w:firstLine="420"/>
      </w:pPr>
      <w:ins w:id="534" w:author="sun shuting" w:date="2022-09-25T18:10:00Z">
        <w:r>
          <w:rPr>
            <w:rFonts w:hint="eastAsia"/>
          </w:rPr>
          <w:t>数据编码手册涵盖记录文献信息和操作化定义时所采用的变量，具体包括变量的中英文名称、变量值、变量分类，以及变量具体含义的说明（见图</w:t>
        </w:r>
        <w:r>
          <w:rPr>
            <w:rFonts w:hint="eastAsia"/>
          </w:rPr>
          <w:t>3</w:t>
        </w:r>
        <w:r>
          <w:t>A</w:t>
        </w:r>
        <w:r>
          <w:rPr>
            <w:rFonts w:hint="eastAsia"/>
          </w:rPr>
          <w:t>和图</w:t>
        </w:r>
        <w:r>
          <w:rPr>
            <w:rFonts w:hint="eastAsia"/>
          </w:rPr>
          <w:t>3</w:t>
        </w:r>
        <w:r>
          <w:t>B</w:t>
        </w:r>
        <w:r>
          <w:rPr>
            <w:rFonts w:hint="eastAsia"/>
          </w:rPr>
          <w:t>）。</w:t>
        </w:r>
      </w:ins>
    </w:p>
    <w:p w14:paraId="2F6C3790" w14:textId="77777777" w:rsidR="008C1974" w:rsidRDefault="00570D91">
      <w:pPr>
        <w:pStyle w:val="2"/>
      </w:pPr>
      <w:r>
        <w:t xml:space="preserve">3  </w:t>
      </w:r>
      <w:r>
        <w:t>数据质量控制和评估</w:t>
      </w:r>
    </w:p>
    <w:p w14:paraId="3F926480" w14:textId="7CF221E1" w:rsidR="00A41362" w:rsidRDefault="00570D91" w:rsidP="004A1AE0">
      <w:pPr>
        <w:ind w:firstLineChars="200" w:firstLine="420"/>
        <w:rPr>
          <w:ins w:id="535" w:author="sun shuting" w:date="2022-09-25T18:12:00Z"/>
          <w:rFonts w:cs="Times New Roman"/>
          <w:szCs w:val="21"/>
        </w:rPr>
      </w:pPr>
      <w:r>
        <w:rPr>
          <w:rFonts w:cs="Times New Roman" w:hint="eastAsia"/>
          <w:szCs w:val="21"/>
        </w:rPr>
        <w:lastRenderedPageBreak/>
        <w:t>根据</w:t>
      </w:r>
      <w:r>
        <w:rPr>
          <w:rFonts w:cs="Times New Roman"/>
          <w:kern w:val="0"/>
          <w:szCs w:val="24"/>
          <w:highlight w:val="cyan"/>
        </w:rPr>
        <w:t>刘宇</w:t>
      </w:r>
      <w:r>
        <w:rPr>
          <w:rFonts w:cs="Times New Roman"/>
          <w:kern w:val="0"/>
          <w:szCs w:val="24"/>
        </w:rPr>
        <w:t>等</w:t>
      </w:r>
      <w:ins w:id="536" w:author="sun shuting" w:date="2022-09-25T21:57:00Z">
        <w:r w:rsidR="0078203A" w:rsidDel="0078203A">
          <w:rPr>
            <w:rFonts w:cs="Times New Roman"/>
            <w:kern w:val="0"/>
            <w:szCs w:val="24"/>
          </w:rPr>
          <w:t xml:space="preserve"> </w:t>
        </w:r>
      </w:ins>
      <w:del w:id="537" w:author="sun shuting" w:date="2022-09-25T21:57:00Z">
        <w:r w:rsidDel="0078203A">
          <w:rPr>
            <w:rFonts w:cs="Times New Roman"/>
            <w:kern w:val="0"/>
            <w:szCs w:val="24"/>
          </w:rPr>
          <w:delText>(2021)</w:delText>
        </w:r>
      </w:del>
      <w:r>
        <w:rPr>
          <w:rFonts w:cs="Times New Roman"/>
          <w:szCs w:val="21"/>
          <w:highlight w:val="yellow"/>
          <w:vertAlign w:val="superscript"/>
        </w:rPr>
        <w:t>[</w:t>
      </w:r>
      <w:del w:id="538" w:author="sun shuting" w:date="2022-09-25T21:57:00Z">
        <w:r w:rsidDel="0078203A">
          <w:rPr>
            <w:rFonts w:cs="Times New Roman"/>
            <w:szCs w:val="21"/>
            <w:highlight w:val="yellow"/>
            <w:vertAlign w:val="superscript"/>
          </w:rPr>
          <w:delText>22</w:delText>
        </w:r>
      </w:del>
      <w:ins w:id="539" w:author="sun shuting" w:date="2022-09-25T21:57:00Z">
        <w:r w:rsidR="0078203A">
          <w:rPr>
            <w:rFonts w:cs="Times New Roman"/>
            <w:szCs w:val="21"/>
            <w:highlight w:val="yellow"/>
            <w:vertAlign w:val="superscript"/>
          </w:rPr>
          <w:t>2</w:t>
        </w:r>
      </w:ins>
      <w:ins w:id="540" w:author="sun shuting" w:date="2022-09-28T17:12:00Z">
        <w:r w:rsidR="00852EA2">
          <w:rPr>
            <w:rFonts w:cs="Times New Roman"/>
            <w:szCs w:val="21"/>
            <w:highlight w:val="yellow"/>
            <w:vertAlign w:val="superscript"/>
          </w:rPr>
          <w:t>4</w:t>
        </w:r>
      </w:ins>
      <w:r>
        <w:rPr>
          <w:rFonts w:cs="Times New Roman"/>
          <w:szCs w:val="21"/>
          <w:highlight w:val="yellow"/>
          <w:vertAlign w:val="superscript"/>
        </w:rPr>
        <w:t>]</w:t>
      </w:r>
      <w:r>
        <w:rPr>
          <w:rFonts w:cs="Times New Roman" w:hint="eastAsia"/>
          <w:szCs w:val="21"/>
        </w:rPr>
        <w:t>的建议，本元分析数据库的编码中由两位独立的研究者完成，以减少编码的</w:t>
      </w:r>
      <w:ins w:id="541" w:author="sun shuting" w:date="2022-09-23T19:58:00Z">
        <w:r w:rsidR="00F13D09">
          <w:rPr>
            <w:rFonts w:cs="Times New Roman" w:hint="eastAsia"/>
            <w:szCs w:val="21"/>
          </w:rPr>
          <w:t>主观性</w:t>
        </w:r>
      </w:ins>
      <w:del w:id="542" w:author="sun shuting" w:date="2022-09-23T19:58:00Z">
        <w:r w:rsidDel="00F13D09">
          <w:rPr>
            <w:rFonts w:cs="Times New Roman" w:hint="eastAsia"/>
            <w:szCs w:val="21"/>
          </w:rPr>
          <w:delText>不一致</w:delText>
        </w:r>
      </w:del>
      <w:r>
        <w:rPr>
          <w:rFonts w:cs="Times New Roman" w:hint="eastAsia"/>
          <w:szCs w:val="21"/>
        </w:rPr>
        <w:t>。独立完成编码后，</w:t>
      </w:r>
      <w:ins w:id="543" w:author="sun shuting" w:date="2022-09-23T19:59:00Z">
        <w:r w:rsidR="00F13D09">
          <w:rPr>
            <w:rFonts w:cs="Times New Roman" w:hint="eastAsia"/>
            <w:szCs w:val="21"/>
          </w:rPr>
          <w:t>两位研究者</w:t>
        </w:r>
      </w:ins>
      <w:r>
        <w:rPr>
          <w:rFonts w:cs="Times New Roman" w:hint="eastAsia"/>
          <w:szCs w:val="21"/>
        </w:rPr>
        <w:t>通过</w:t>
      </w:r>
      <w:ins w:id="544" w:author="sun shuting" w:date="2022-09-23T19:59:00Z">
        <w:r w:rsidR="009D1029">
          <w:rPr>
            <w:rFonts w:cs="Times New Roman" w:hint="eastAsia"/>
            <w:szCs w:val="21"/>
          </w:rPr>
          <w:t>共同</w:t>
        </w:r>
      </w:ins>
      <w:r>
        <w:rPr>
          <w:rFonts w:cs="Times New Roman" w:hint="eastAsia"/>
          <w:szCs w:val="21"/>
        </w:rPr>
        <w:t>核对编码结果</w:t>
      </w:r>
      <w:del w:id="545" w:author="sun shuting" w:date="2022-09-23T19:58:00Z">
        <w:r w:rsidDel="00F13D09">
          <w:rPr>
            <w:rFonts w:cs="Times New Roman" w:hint="eastAsia"/>
            <w:szCs w:val="21"/>
          </w:rPr>
          <w:delText>的一致</w:delText>
        </w:r>
      </w:del>
      <w:r>
        <w:rPr>
          <w:rFonts w:cs="Times New Roman" w:hint="eastAsia"/>
          <w:szCs w:val="21"/>
        </w:rPr>
        <w:t>来保障编码的质量。同时，对独立完成和核对后的编码结果均进行存档，以保障研究过程的透明性。</w:t>
      </w:r>
    </w:p>
    <w:p w14:paraId="56F8FC29" w14:textId="6DE62FF8" w:rsidR="00D015E3" w:rsidRDefault="00E304A2">
      <w:pPr>
        <w:ind w:firstLineChars="200" w:firstLine="420"/>
        <w:rPr>
          <w:rFonts w:cs="Times New Roman"/>
          <w:szCs w:val="21"/>
        </w:rPr>
      </w:pPr>
      <w:ins w:id="546" w:author="sun shuting" w:date="2022-09-25T18:14:00Z">
        <w:r>
          <w:rPr>
            <w:rFonts w:cs="Times New Roman" w:hint="eastAsia"/>
            <w:szCs w:val="21"/>
          </w:rPr>
          <w:t>完成数据采集后，本文</w:t>
        </w:r>
      </w:ins>
      <w:ins w:id="547" w:author="sun shuting" w:date="2022-09-25T18:15:00Z">
        <w:r w:rsidR="00EF15EB">
          <w:rPr>
            <w:rFonts w:cs="Times New Roman" w:hint="eastAsia"/>
            <w:szCs w:val="21"/>
          </w:rPr>
          <w:t>利用操作化定义的几个维度（</w:t>
        </w:r>
        <w:r w:rsidR="00204758">
          <w:rPr>
            <w:rFonts w:cs="Times New Roman" w:hint="eastAsia"/>
            <w:szCs w:val="21"/>
          </w:rPr>
          <w:t>感觉通道、</w:t>
        </w:r>
      </w:ins>
      <w:ins w:id="548" w:author="sun shuting" w:date="2022-09-25T18:16:00Z">
        <w:r w:rsidR="00204758">
          <w:rPr>
            <w:rFonts w:cs="Times New Roman" w:hint="eastAsia"/>
            <w:szCs w:val="21"/>
          </w:rPr>
          <w:t>刺激种类、被试反应与控制条件</w:t>
        </w:r>
      </w:ins>
      <w:ins w:id="549" w:author="sun shuting" w:date="2022-09-25T18:15:00Z">
        <w:r w:rsidR="00EF15EB">
          <w:rPr>
            <w:rFonts w:cs="Times New Roman" w:hint="eastAsia"/>
            <w:szCs w:val="21"/>
          </w:rPr>
          <w:t>）</w:t>
        </w:r>
      </w:ins>
      <w:ins w:id="550" w:author="sun shuting" w:date="2022-09-25T18:17:00Z">
        <w:r w:rsidR="006018BB">
          <w:rPr>
            <w:rFonts w:cs="Times New Roman" w:hint="eastAsia"/>
            <w:szCs w:val="21"/>
          </w:rPr>
          <w:t>，发现各研究间的操作化定义存在较大差异</w:t>
        </w:r>
      </w:ins>
      <w:ins w:id="551" w:author="sun shuting" w:date="2022-09-25T18:18:00Z">
        <w:r w:rsidR="0092405D">
          <w:rPr>
            <w:rFonts w:cs="Times New Roman" w:hint="eastAsia"/>
            <w:szCs w:val="21"/>
          </w:rPr>
          <w:t>，</w:t>
        </w:r>
      </w:ins>
      <w:ins w:id="552" w:author="sun shuting" w:date="2022-09-25T18:19:00Z">
        <w:r w:rsidR="007D0BEF">
          <w:rPr>
            <w:rFonts w:cs="Times New Roman" w:hint="eastAsia"/>
            <w:szCs w:val="21"/>
          </w:rPr>
          <w:t>详细的可视化结果见</w:t>
        </w:r>
        <w:r w:rsidR="00E53316">
          <w:rPr>
            <w:rFonts w:cs="Times New Roman" w:hint="eastAsia"/>
            <w:szCs w:val="21"/>
          </w:rPr>
          <w:t>图</w:t>
        </w:r>
        <w:r w:rsidR="00E53316">
          <w:rPr>
            <w:rFonts w:cs="Times New Roman" w:hint="eastAsia"/>
            <w:szCs w:val="21"/>
          </w:rPr>
          <w:t>4</w:t>
        </w:r>
      </w:ins>
      <w:ins w:id="553" w:author="sun shuting" w:date="2022-09-25T18:20:00Z">
        <w:r w:rsidR="00E53316">
          <w:rPr>
            <w:rFonts w:cs="Times New Roman" w:hint="eastAsia"/>
            <w:szCs w:val="21"/>
          </w:rPr>
          <w:t>。</w:t>
        </w:r>
      </w:ins>
    </w:p>
    <w:p w14:paraId="38F9F731" w14:textId="7B7F623F" w:rsidR="008C1974" w:rsidRDefault="00570D91">
      <w:pPr>
        <w:ind w:firstLineChars="200" w:firstLine="420"/>
        <w:rPr>
          <w:rFonts w:cs="Times New Roman"/>
          <w:szCs w:val="21"/>
        </w:rPr>
      </w:pPr>
      <w:r>
        <w:rPr>
          <w:rFonts w:cs="Times New Roman" w:hint="eastAsia"/>
          <w:szCs w:val="21"/>
        </w:rPr>
        <w:t>为比较本数据库的质量，</w:t>
      </w:r>
      <w:ins w:id="554" w:author="sun shuting" w:date="2022-09-25T18:12:00Z">
        <w:r w:rsidR="00212553">
          <w:rPr>
            <w:rFonts w:cs="Times New Roman" w:hint="eastAsia"/>
            <w:szCs w:val="21"/>
          </w:rPr>
          <w:t>本文</w:t>
        </w:r>
      </w:ins>
      <w:r>
        <w:rPr>
          <w:rFonts w:cs="Times New Roman" w:hint="eastAsia"/>
          <w:szCs w:val="21"/>
        </w:rPr>
        <w:t>初步根据自我参照加工的操作化定义变异中的一个维度——控制条件——对自我参照加工进行分类并比较其异同。根据自我参照加工效应的控制条件，可将当前文献分成四类：自我</w:t>
      </w:r>
      <w:r>
        <w:rPr>
          <w:rFonts w:cs="Times New Roman"/>
          <w:szCs w:val="21"/>
        </w:rPr>
        <w:t xml:space="preserve"> vs </w:t>
      </w:r>
      <w:r>
        <w:rPr>
          <w:rFonts w:cs="Times New Roman" w:hint="eastAsia"/>
          <w:szCs w:val="21"/>
        </w:rPr>
        <w:t>亲密他人（如家人或者朋友）、自我</w:t>
      </w:r>
      <w:r>
        <w:rPr>
          <w:rFonts w:cs="Times New Roman"/>
          <w:szCs w:val="21"/>
        </w:rPr>
        <w:t xml:space="preserve">vs </w:t>
      </w:r>
      <w:r>
        <w:rPr>
          <w:rFonts w:cs="Times New Roman" w:hint="eastAsia"/>
          <w:szCs w:val="21"/>
        </w:rPr>
        <w:t>名人（如政治人物或者娱乐明星）、自我</w:t>
      </w:r>
      <w:r>
        <w:rPr>
          <w:rFonts w:cs="Times New Roman" w:hint="eastAsia"/>
          <w:szCs w:val="21"/>
        </w:rPr>
        <w:t xml:space="preserve"> </w:t>
      </w:r>
      <w:r>
        <w:rPr>
          <w:rFonts w:cs="Times New Roman"/>
          <w:szCs w:val="21"/>
        </w:rPr>
        <w:t>vs</w:t>
      </w:r>
      <w:r>
        <w:rPr>
          <w:rFonts w:cs="Times New Roman" w:hint="eastAsia"/>
          <w:szCs w:val="21"/>
        </w:rPr>
        <w:t>陌生人以及自我</w:t>
      </w:r>
      <w:r>
        <w:rPr>
          <w:rFonts w:cs="Times New Roman" w:hint="eastAsia"/>
          <w:szCs w:val="21"/>
        </w:rPr>
        <w:t>vs</w:t>
      </w:r>
      <w:r>
        <w:rPr>
          <w:rFonts w:cs="Times New Roman" w:hint="eastAsia"/>
          <w:szCs w:val="21"/>
        </w:rPr>
        <w:t>非人称条件（如字体判断或者语义判断）。由于自我</w:t>
      </w:r>
      <w:r>
        <w:rPr>
          <w:rFonts w:cs="Times New Roman" w:hint="eastAsia"/>
          <w:szCs w:val="21"/>
        </w:rPr>
        <w:t xml:space="preserve"> </w:t>
      </w:r>
      <w:r>
        <w:rPr>
          <w:rFonts w:cs="Times New Roman"/>
          <w:szCs w:val="21"/>
        </w:rPr>
        <w:t>vs</w:t>
      </w:r>
      <w:r>
        <w:rPr>
          <w:rFonts w:cs="Times New Roman" w:hint="eastAsia"/>
          <w:szCs w:val="21"/>
        </w:rPr>
        <w:t>陌生人的文献较少（</w:t>
      </w:r>
      <w:r>
        <w:rPr>
          <w:rFonts w:cs="Times New Roman"/>
          <w:szCs w:val="21"/>
        </w:rPr>
        <w:t>n = 6</w:t>
      </w:r>
      <w:r>
        <w:rPr>
          <w:rFonts w:cs="Times New Roman" w:hint="eastAsia"/>
          <w:szCs w:val="21"/>
        </w:rPr>
        <w:t>），仅对其他三类自我参照加工的结果进行</w:t>
      </w:r>
      <w:r>
        <w:rPr>
          <w:rFonts w:cs="Times New Roman" w:hint="eastAsia"/>
          <w:szCs w:val="21"/>
        </w:rPr>
        <w:t>ALE</w:t>
      </w:r>
      <w:r>
        <w:rPr>
          <w:rFonts w:cs="Times New Roman" w:hint="eastAsia"/>
          <w:szCs w:val="21"/>
        </w:rPr>
        <w:t>分析。结果表明，操作化定义对自我参照加工的脑网络有显著的影响</w:t>
      </w:r>
      <w:del w:id="555" w:author="Yan XI" w:date="2022-07-25T09:14:00Z">
        <w:r>
          <w:rPr>
            <w:rFonts w:cs="Times New Roman" w:hint="eastAsia"/>
            <w:szCs w:val="21"/>
          </w:rPr>
          <w:delText>（</w:delText>
        </w:r>
      </w:del>
      <w:ins w:id="556" w:author="Yan XI" w:date="2022-07-25T09:14:00Z">
        <w:r>
          <w:rPr>
            <w:rFonts w:cs="Times New Roman" w:hint="eastAsia"/>
            <w:szCs w:val="21"/>
          </w:rPr>
          <w:t>，</w:t>
        </w:r>
      </w:ins>
      <w:r>
        <w:rPr>
          <w:rFonts w:cs="Times New Roman" w:hint="eastAsia"/>
          <w:szCs w:val="21"/>
        </w:rPr>
        <w:t>见图</w:t>
      </w:r>
      <w:del w:id="557" w:author="sun shuting" w:date="2022-09-25T18:11:00Z">
        <w:r w:rsidDel="00152B39">
          <w:rPr>
            <w:rFonts w:cs="Times New Roman" w:hint="eastAsia"/>
            <w:szCs w:val="21"/>
          </w:rPr>
          <w:delText>4</w:delText>
        </w:r>
      </w:del>
      <w:ins w:id="558" w:author="sun shuting" w:date="2022-09-25T18:11:00Z">
        <w:r w:rsidR="00152B39">
          <w:rPr>
            <w:rFonts w:cs="Times New Roman"/>
            <w:szCs w:val="21"/>
          </w:rPr>
          <w:t>5</w:t>
        </w:r>
      </w:ins>
      <w:r>
        <w:rPr>
          <w:rFonts w:cs="Times New Roman" w:hint="eastAsia"/>
          <w:szCs w:val="21"/>
        </w:rPr>
        <w:t>中的</w:t>
      </w:r>
      <w:del w:id="559" w:author="sun shuting" w:date="2022-09-28T13:28:00Z">
        <w:r w:rsidDel="00647F56">
          <w:rPr>
            <w:rFonts w:cs="Times New Roman" w:hint="eastAsia"/>
            <w:szCs w:val="21"/>
          </w:rPr>
          <w:delText>F</w:delText>
        </w:r>
        <w:r w:rsidDel="00647F56">
          <w:rPr>
            <w:rFonts w:cs="Times New Roman" w:hint="eastAsia"/>
            <w:szCs w:val="21"/>
          </w:rPr>
          <w:delText>、</w:delText>
        </w:r>
      </w:del>
      <w:r>
        <w:rPr>
          <w:rFonts w:cs="Times New Roman" w:hint="eastAsia"/>
          <w:szCs w:val="21"/>
        </w:rPr>
        <w:t>G</w:t>
      </w:r>
      <w:r>
        <w:rPr>
          <w:rFonts w:cs="Times New Roman" w:hint="eastAsia"/>
          <w:szCs w:val="21"/>
        </w:rPr>
        <w:t>、</w:t>
      </w:r>
      <w:r>
        <w:rPr>
          <w:rFonts w:cs="Times New Roman" w:hint="eastAsia"/>
          <w:szCs w:val="21"/>
        </w:rPr>
        <w:t>H</w:t>
      </w:r>
      <w:ins w:id="560" w:author="sun shuting" w:date="2022-09-28T13:28:00Z">
        <w:r w:rsidR="00647F56">
          <w:rPr>
            <w:rFonts w:cs="Times New Roman" w:hint="eastAsia"/>
            <w:szCs w:val="21"/>
          </w:rPr>
          <w:t>、</w:t>
        </w:r>
        <w:r w:rsidR="00647F56">
          <w:rPr>
            <w:rFonts w:cs="Times New Roman" w:hint="eastAsia"/>
            <w:szCs w:val="21"/>
          </w:rPr>
          <w:t>I</w:t>
        </w:r>
      </w:ins>
      <w:del w:id="561" w:author="Yan XI" w:date="2022-07-25T09:14:00Z">
        <w:r>
          <w:rPr>
            <w:rFonts w:cs="Times New Roman" w:hint="eastAsia"/>
            <w:szCs w:val="21"/>
          </w:rPr>
          <w:delText>）</w:delText>
        </w:r>
      </w:del>
      <w:r>
        <w:rPr>
          <w:rFonts w:cs="Times New Roman" w:hint="eastAsia"/>
          <w:szCs w:val="21"/>
        </w:rPr>
        <w:t>和表</w:t>
      </w:r>
      <w:r>
        <w:rPr>
          <w:rFonts w:cs="Times New Roman" w:hint="eastAsia"/>
          <w:szCs w:val="21"/>
        </w:rPr>
        <w:t>1</w:t>
      </w:r>
      <w:r>
        <w:rPr>
          <w:rFonts w:cs="Times New Roman" w:hint="eastAsia"/>
          <w:szCs w:val="21"/>
        </w:rPr>
        <w:t>。</w:t>
      </w:r>
      <w:ins w:id="562" w:author="sun shuting" w:date="2022-09-25T22:57:00Z">
        <w:r w:rsidR="00853554">
          <w:rPr>
            <w:rFonts w:cs="Times New Roman" w:hint="eastAsia"/>
            <w:szCs w:val="21"/>
          </w:rPr>
          <w:t>若</w:t>
        </w:r>
        <w:r w:rsidR="00853554" w:rsidRPr="00A41362">
          <w:rPr>
            <w:rFonts w:cs="Times New Roman" w:hint="eastAsia"/>
            <w:szCs w:val="21"/>
          </w:rPr>
          <w:t>合并所有文献的数据后进行元分析所得的结果与</w:t>
        </w:r>
      </w:ins>
      <w:ins w:id="563" w:author="sun shuting" w:date="2022-09-28T17:22:00Z">
        <w:r w:rsidR="004A1AE0">
          <w:rPr>
            <w:rFonts w:cs="Times New Roman" w:hint="eastAsia"/>
          </w:rPr>
          <w:t>Neurosynth</w:t>
        </w:r>
      </w:ins>
      <w:ins w:id="564" w:author="sun shuting" w:date="2022-09-25T22:57:00Z">
        <w:r w:rsidR="00853554" w:rsidRPr="00A41362">
          <w:rPr>
            <w:rFonts w:cs="Times New Roman" w:hint="eastAsia"/>
            <w:szCs w:val="21"/>
          </w:rPr>
          <w:t>数据库的结果相接近</w:t>
        </w:r>
      </w:ins>
      <w:ins w:id="565" w:author="sun shuting" w:date="2022-09-28T13:29:00Z">
        <w:r w:rsidR="00647F56">
          <w:rPr>
            <w:rFonts w:cs="Times New Roman" w:hint="eastAsia"/>
            <w:szCs w:val="21"/>
          </w:rPr>
          <w:t>，见图</w:t>
        </w:r>
        <w:r w:rsidR="00647F56">
          <w:rPr>
            <w:rFonts w:cs="Times New Roman" w:hint="eastAsia"/>
            <w:szCs w:val="21"/>
          </w:rPr>
          <w:t>5</w:t>
        </w:r>
        <w:r w:rsidR="00647F56">
          <w:rPr>
            <w:rFonts w:cs="Times New Roman" w:hint="eastAsia"/>
            <w:szCs w:val="21"/>
          </w:rPr>
          <w:t>中的</w:t>
        </w:r>
        <w:r w:rsidR="00647F56">
          <w:rPr>
            <w:rFonts w:cs="Times New Roman" w:hint="eastAsia"/>
            <w:szCs w:val="21"/>
          </w:rPr>
          <w:t>A</w:t>
        </w:r>
        <w:r w:rsidR="00647F56">
          <w:rPr>
            <w:rFonts w:cs="Times New Roman" w:hint="eastAsia"/>
            <w:szCs w:val="21"/>
          </w:rPr>
          <w:t>与</w:t>
        </w:r>
        <w:r w:rsidR="00647F56">
          <w:rPr>
            <w:rFonts w:cs="Times New Roman" w:hint="eastAsia"/>
            <w:szCs w:val="21"/>
          </w:rPr>
          <w:t>C</w:t>
        </w:r>
      </w:ins>
      <w:ins w:id="566" w:author="sun shuting" w:date="2022-09-25T22:57:00Z">
        <w:r w:rsidR="00853554" w:rsidRPr="00A41362">
          <w:rPr>
            <w:rFonts w:cs="Times New Roman" w:hint="eastAsia"/>
            <w:szCs w:val="21"/>
          </w:rPr>
          <w:t>。</w:t>
        </w:r>
      </w:ins>
    </w:p>
    <w:p w14:paraId="688CD99B" w14:textId="04F324F0" w:rsidR="008C1974" w:rsidRDefault="00570D91">
      <w:pPr>
        <w:ind w:firstLineChars="200" w:firstLine="420"/>
      </w:pPr>
      <w:r>
        <w:rPr>
          <w:rFonts w:cs="Times New Roman" w:hint="eastAsia"/>
          <w:szCs w:val="21"/>
        </w:rPr>
        <w:t>同时，本文数据库相比传统自动化元分析的数据库具有优势。对于自我参照加工的自动化元分析无法区分出不同操作化定义带来的差异：</w:t>
      </w:r>
      <w:r>
        <w:rPr>
          <w:rFonts w:cs="Times New Roman" w:hint="eastAsia"/>
          <w:szCs w:val="21"/>
        </w:rPr>
        <w:t>Neurosynth</w:t>
      </w:r>
      <w:r>
        <w:rPr>
          <w:rFonts w:cs="Times New Roman"/>
          <w:szCs w:val="21"/>
        </w:rPr>
        <w:t xml:space="preserve"> </w:t>
      </w:r>
      <w:r>
        <w:rPr>
          <w:rFonts w:cs="Times New Roman" w:hint="eastAsia"/>
          <w:szCs w:val="21"/>
        </w:rPr>
        <w:t>和</w:t>
      </w:r>
      <w:r>
        <w:rPr>
          <w:rFonts w:cs="Times New Roman" w:hint="eastAsia"/>
          <w:szCs w:val="21"/>
        </w:rPr>
        <w:t>NeuroQuery</w:t>
      </w:r>
      <w:r>
        <w:rPr>
          <w:rFonts w:cs="Times New Roman" w:hint="eastAsia"/>
          <w:szCs w:val="21"/>
        </w:rPr>
        <w:t>中词条“</w:t>
      </w:r>
      <w:r>
        <w:rPr>
          <w:rFonts w:cs="Times New Roman"/>
          <w:szCs w:val="21"/>
        </w:rPr>
        <w:t>self referential”</w:t>
      </w:r>
      <w:r>
        <w:rPr>
          <w:rFonts w:cs="Times New Roman" w:hint="eastAsia"/>
          <w:szCs w:val="21"/>
        </w:rPr>
        <w:t>的自动元分析结果分别见图</w:t>
      </w:r>
      <w:del w:id="567" w:author="sun shuting" w:date="2022-09-25T18:15:00Z">
        <w:r w:rsidDel="00EF15EB">
          <w:rPr>
            <w:rFonts w:cs="Times New Roman"/>
            <w:szCs w:val="21"/>
          </w:rPr>
          <w:delText>4</w:delText>
        </w:r>
        <w:r w:rsidDel="00EF15EB">
          <w:rPr>
            <w:rFonts w:cs="Times New Roman" w:hint="eastAsia"/>
            <w:szCs w:val="21"/>
          </w:rPr>
          <w:delText>A</w:delText>
        </w:r>
      </w:del>
      <w:ins w:id="568" w:author="sun shuting" w:date="2022-09-25T18:15:00Z">
        <w:r w:rsidR="00EF15EB">
          <w:rPr>
            <w:rFonts w:cs="Times New Roman"/>
            <w:szCs w:val="21"/>
          </w:rPr>
          <w:t>5</w:t>
        </w:r>
        <w:r w:rsidR="00EF15EB">
          <w:rPr>
            <w:rFonts w:cs="Times New Roman" w:hint="eastAsia"/>
            <w:szCs w:val="21"/>
          </w:rPr>
          <w:t>A</w:t>
        </w:r>
      </w:ins>
      <w:r>
        <w:rPr>
          <w:rFonts w:cs="Times New Roman" w:hint="eastAsia"/>
          <w:szCs w:val="21"/>
        </w:rPr>
        <w:t>和图</w:t>
      </w:r>
      <w:del w:id="569" w:author="sun shuting" w:date="2022-09-25T18:15:00Z">
        <w:r w:rsidDel="00EF15EB">
          <w:rPr>
            <w:rFonts w:cs="Times New Roman"/>
            <w:szCs w:val="21"/>
          </w:rPr>
          <w:delText>4B</w:delText>
        </w:r>
      </w:del>
      <w:ins w:id="570" w:author="sun shuting" w:date="2022-09-25T18:15:00Z">
        <w:r w:rsidR="00EF15EB">
          <w:rPr>
            <w:rFonts w:cs="Times New Roman"/>
            <w:szCs w:val="21"/>
          </w:rPr>
          <w:t>5B</w:t>
        </w:r>
      </w:ins>
      <w:r>
        <w:rPr>
          <w:rFonts w:cs="Times New Roman" w:hint="eastAsia"/>
          <w:szCs w:val="21"/>
        </w:rPr>
        <w:t>。从图中的结果可见，本数据库不仅能够得到更加精细的结果，而且能够发现不同操作化定义带来的差异。</w:t>
      </w:r>
    </w:p>
    <w:p w14:paraId="7E850218" w14:textId="77777777" w:rsidR="008C1974" w:rsidRDefault="008C1974">
      <w:pPr>
        <w:ind w:firstLineChars="200" w:firstLine="420"/>
      </w:pPr>
    </w:p>
    <w:p w14:paraId="4FAE5D69" w14:textId="77777777" w:rsidR="008C1974" w:rsidRDefault="008C1974">
      <w:pPr>
        <w:ind w:firstLineChars="200" w:firstLine="420"/>
        <w:sectPr w:rsidR="008C1974">
          <w:type w:val="continuous"/>
          <w:pgSz w:w="11906" w:h="16838"/>
          <w:pgMar w:top="1440" w:right="1800" w:bottom="1440" w:left="1800" w:header="851" w:footer="992" w:gutter="0"/>
          <w:cols w:space="425"/>
          <w:docGrid w:type="lines" w:linePitch="312"/>
        </w:sectPr>
      </w:pPr>
    </w:p>
    <w:p w14:paraId="6F42675F" w14:textId="77777777" w:rsidR="008C1974" w:rsidRDefault="008C1974">
      <w:pPr>
        <w:ind w:firstLineChars="200" w:firstLine="420"/>
      </w:pPr>
    </w:p>
    <w:p w14:paraId="6184ACBC" w14:textId="77777777" w:rsidR="008C1974" w:rsidRDefault="00570D91">
      <w:pPr>
        <w:jc w:val="center"/>
      </w:pPr>
      <w:r>
        <w:rPr>
          <w:rFonts w:hint="eastAsia"/>
          <w:noProof/>
        </w:rPr>
        <w:drawing>
          <wp:inline distT="0" distB="0" distL="0" distR="0" wp14:anchorId="4C313AE7" wp14:editId="17AD92FA">
            <wp:extent cx="8267700" cy="4031615"/>
            <wp:effectExtent l="0" t="0" r="0" b="698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35"/>
                    <a:stretch>
                      <a:fillRect/>
                    </a:stretch>
                  </pic:blipFill>
                  <pic:spPr>
                    <a:xfrm>
                      <a:off x="0" y="0"/>
                      <a:ext cx="8295721" cy="4045848"/>
                    </a:xfrm>
                    <a:prstGeom prst="rect">
                      <a:avLst/>
                    </a:prstGeom>
                  </pic:spPr>
                </pic:pic>
              </a:graphicData>
            </a:graphic>
          </wp:inline>
        </w:drawing>
      </w:r>
    </w:p>
    <w:p w14:paraId="39E380A3" w14:textId="77777777" w:rsidR="008C1974" w:rsidRPr="008C1974" w:rsidRDefault="00570D91">
      <w:pPr>
        <w:jc w:val="center"/>
        <w:rPr>
          <w:b/>
          <w:bCs/>
          <w:sz w:val="18"/>
          <w:szCs w:val="18"/>
          <w:rPrChange w:id="571" w:author="Yan XI" w:date="2022-07-25T09:14:00Z">
            <w:rPr>
              <w:szCs w:val="21"/>
            </w:rPr>
          </w:rPrChange>
        </w:rPr>
      </w:pPr>
      <w:r>
        <w:rPr>
          <w:rFonts w:hint="eastAsia"/>
          <w:b/>
          <w:bCs/>
          <w:sz w:val="18"/>
          <w:szCs w:val="18"/>
          <w:rPrChange w:id="572" w:author="Yan XI" w:date="2022-07-25T09:14:00Z">
            <w:rPr>
              <w:rFonts w:hint="eastAsia"/>
              <w:szCs w:val="21"/>
            </w:rPr>
          </w:rPrChange>
        </w:rPr>
        <w:t>图</w:t>
      </w:r>
      <w:r>
        <w:rPr>
          <w:b/>
          <w:bCs/>
          <w:sz w:val="18"/>
          <w:szCs w:val="18"/>
          <w:rPrChange w:id="573" w:author="Yan XI" w:date="2022-07-25T09:14:00Z">
            <w:rPr>
              <w:szCs w:val="21"/>
            </w:rPr>
          </w:rPrChange>
        </w:rPr>
        <w:t xml:space="preserve">2 </w:t>
      </w:r>
      <w:ins w:id="574" w:author="Yan XI" w:date="2022-07-25T09:14:00Z">
        <w:r>
          <w:rPr>
            <w:b/>
            <w:bCs/>
            <w:sz w:val="18"/>
            <w:szCs w:val="18"/>
          </w:rPr>
          <w:t xml:space="preserve"> </w:t>
        </w:r>
      </w:ins>
      <w:r>
        <w:rPr>
          <w:rFonts w:hint="eastAsia"/>
          <w:b/>
          <w:bCs/>
          <w:sz w:val="18"/>
          <w:szCs w:val="18"/>
          <w:rPrChange w:id="575" w:author="Yan XI" w:date="2022-07-25T09:14:00Z">
            <w:rPr>
              <w:rFonts w:hint="eastAsia"/>
              <w:szCs w:val="21"/>
            </w:rPr>
          </w:rPrChange>
        </w:rPr>
        <w:t>数据样例截图：（</w:t>
      </w:r>
      <w:r>
        <w:rPr>
          <w:b/>
          <w:bCs/>
          <w:sz w:val="18"/>
          <w:szCs w:val="18"/>
          <w:rPrChange w:id="576" w:author="Yan XI" w:date="2022-07-25T09:14:00Z">
            <w:rPr>
              <w:szCs w:val="21"/>
            </w:rPr>
          </w:rPrChange>
        </w:rPr>
        <w:t>A</w:t>
      </w:r>
      <w:r>
        <w:rPr>
          <w:rFonts w:hint="eastAsia"/>
          <w:b/>
          <w:bCs/>
          <w:sz w:val="18"/>
          <w:szCs w:val="18"/>
          <w:rPrChange w:id="577" w:author="Yan XI" w:date="2022-07-25T09:14:00Z">
            <w:rPr>
              <w:rFonts w:hint="eastAsia"/>
              <w:szCs w:val="21"/>
            </w:rPr>
          </w:rPrChange>
        </w:rPr>
        <w:t>）文献信息相关数据的截图；（</w:t>
      </w:r>
      <w:r>
        <w:rPr>
          <w:b/>
          <w:bCs/>
          <w:sz w:val="18"/>
          <w:szCs w:val="18"/>
          <w:rPrChange w:id="578" w:author="Yan XI" w:date="2022-07-25T09:14:00Z">
            <w:rPr>
              <w:szCs w:val="21"/>
            </w:rPr>
          </w:rPrChange>
        </w:rPr>
        <w:t>B</w:t>
      </w:r>
      <w:r>
        <w:rPr>
          <w:rFonts w:hint="eastAsia"/>
          <w:b/>
          <w:bCs/>
          <w:sz w:val="18"/>
          <w:szCs w:val="18"/>
          <w:rPrChange w:id="579" w:author="Yan XI" w:date="2022-07-25T09:14:00Z">
            <w:rPr>
              <w:rFonts w:hint="eastAsia"/>
              <w:szCs w:val="21"/>
            </w:rPr>
          </w:rPrChange>
        </w:rPr>
        <w:t>）关于自我参照的操作化定义的</w:t>
      </w:r>
      <w:r>
        <w:rPr>
          <w:b/>
          <w:bCs/>
          <w:sz w:val="18"/>
          <w:szCs w:val="18"/>
          <w:rPrChange w:id="580" w:author="Yan XI" w:date="2022-07-25T09:14:00Z">
            <w:rPr>
              <w:szCs w:val="21"/>
            </w:rPr>
          </w:rPrChange>
        </w:rPr>
        <w:t>CSV</w:t>
      </w:r>
      <w:r>
        <w:rPr>
          <w:rFonts w:hint="eastAsia"/>
          <w:b/>
          <w:bCs/>
          <w:sz w:val="18"/>
          <w:szCs w:val="18"/>
          <w:rPrChange w:id="581" w:author="Yan XI" w:date="2022-07-25T09:14:00Z">
            <w:rPr>
              <w:rFonts w:hint="eastAsia"/>
              <w:szCs w:val="21"/>
            </w:rPr>
          </w:rPrChange>
        </w:rPr>
        <w:t>文件截图；（</w:t>
      </w:r>
      <w:r>
        <w:rPr>
          <w:b/>
          <w:bCs/>
          <w:sz w:val="18"/>
          <w:szCs w:val="18"/>
          <w:rPrChange w:id="582" w:author="Yan XI" w:date="2022-07-25T09:14:00Z">
            <w:rPr>
              <w:szCs w:val="21"/>
            </w:rPr>
          </w:rPrChange>
        </w:rPr>
        <w:t>C</w:t>
      </w:r>
      <w:r>
        <w:rPr>
          <w:rFonts w:hint="eastAsia"/>
          <w:b/>
          <w:bCs/>
          <w:sz w:val="18"/>
          <w:szCs w:val="18"/>
          <w:rPrChange w:id="583" w:author="Yan XI" w:date="2022-07-25T09:14:00Z">
            <w:rPr>
              <w:rFonts w:hint="eastAsia"/>
              <w:szCs w:val="21"/>
            </w:rPr>
          </w:rPrChange>
        </w:rPr>
        <w:t>）纳入本数据库中单个研究数据的格式说明</w:t>
      </w:r>
    </w:p>
    <w:p w14:paraId="4E635EEE" w14:textId="77777777" w:rsidR="003C590A" w:rsidRDefault="003C590A">
      <w:pPr>
        <w:ind w:firstLineChars="200" w:firstLine="361"/>
        <w:jc w:val="center"/>
        <w:rPr>
          <w:ins w:id="584" w:author="sun shuting" w:date="2022-09-24T01:07:00Z"/>
          <w:b/>
          <w:bCs/>
          <w:sz w:val="18"/>
          <w:szCs w:val="18"/>
        </w:rPr>
      </w:pPr>
    </w:p>
    <w:p w14:paraId="0E445D4A" w14:textId="77777777" w:rsidR="00CE0FB0" w:rsidRDefault="00D45CC3">
      <w:pPr>
        <w:ind w:firstLineChars="200" w:firstLine="361"/>
        <w:jc w:val="center"/>
        <w:rPr>
          <w:ins w:id="585" w:author="sun shuting" w:date="2022-09-25T17:32:00Z"/>
          <w:b/>
          <w:bCs/>
          <w:sz w:val="18"/>
          <w:szCs w:val="18"/>
        </w:rPr>
      </w:pPr>
      <w:ins w:id="586" w:author="sun shuting" w:date="2022-09-24T01:09:00Z">
        <w:r w:rsidRPr="00434EDD">
          <w:rPr>
            <w:b/>
            <w:bCs/>
            <w:sz w:val="18"/>
            <w:szCs w:val="18"/>
          </w:rPr>
          <w:t>Figure</w:t>
        </w:r>
      </w:ins>
      <w:ins w:id="587" w:author="sun shuting" w:date="2022-09-24T01:07:00Z">
        <w:r w:rsidR="00BB7977" w:rsidRPr="00BB7977">
          <w:rPr>
            <w:b/>
            <w:bCs/>
            <w:sz w:val="18"/>
            <w:szCs w:val="18"/>
          </w:rPr>
          <w:t xml:space="preserve"> 2</w:t>
        </w:r>
      </w:ins>
      <w:ins w:id="588" w:author="sun shuting" w:date="2022-09-25T16:50:00Z">
        <w:r w:rsidR="000E6B62">
          <w:rPr>
            <w:b/>
            <w:bCs/>
            <w:sz w:val="18"/>
            <w:szCs w:val="18"/>
          </w:rPr>
          <w:t xml:space="preserve"> </w:t>
        </w:r>
      </w:ins>
      <w:ins w:id="589" w:author="sun shuting" w:date="2022-09-24T01:07:00Z">
        <w:r w:rsidR="00BB7977" w:rsidRPr="00BB7977">
          <w:rPr>
            <w:b/>
            <w:bCs/>
            <w:sz w:val="18"/>
            <w:szCs w:val="18"/>
          </w:rPr>
          <w:t>Screenshot of data sample : ( A ) Screenshot of data related to literature information ; ( B ) CSV file screenshots of the operational definition of self-reference ; ( C ) Format description of individual research data included in this database</w:t>
        </w:r>
      </w:ins>
    </w:p>
    <w:p w14:paraId="29C41A1E" w14:textId="71B3D937" w:rsidR="00150144" w:rsidRDefault="00CE0C07">
      <w:pPr>
        <w:ind w:firstLineChars="200" w:firstLine="361"/>
        <w:jc w:val="center"/>
        <w:rPr>
          <w:ins w:id="590" w:author="sun shuting" w:date="2022-09-25T17:47:00Z"/>
          <w:b/>
          <w:bCs/>
          <w:sz w:val="18"/>
          <w:szCs w:val="18"/>
        </w:rPr>
      </w:pPr>
      <w:ins w:id="591" w:author="sun shuting" w:date="2022-09-28T17:32:00Z">
        <w:r>
          <w:rPr>
            <w:b/>
            <w:bCs/>
            <w:noProof/>
            <w:sz w:val="18"/>
            <w:szCs w:val="18"/>
          </w:rPr>
          <w:lastRenderedPageBreak/>
          <w:drawing>
            <wp:inline distT="0" distB="0" distL="0" distR="0" wp14:anchorId="1BA0F9A3" wp14:editId="236D9211">
              <wp:extent cx="5295014" cy="3955782"/>
              <wp:effectExtent l="0" t="0" r="1270" b="698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pic:nvPicPr>
                    <pic:blipFill>
                      <a:blip r:embed="rId36"/>
                      <a:stretch>
                        <a:fillRect/>
                      </a:stretch>
                    </pic:blipFill>
                    <pic:spPr>
                      <a:xfrm>
                        <a:off x="0" y="0"/>
                        <a:ext cx="5311461" cy="3968069"/>
                      </a:xfrm>
                      <a:prstGeom prst="rect">
                        <a:avLst/>
                      </a:prstGeom>
                    </pic:spPr>
                  </pic:pic>
                </a:graphicData>
              </a:graphic>
            </wp:inline>
          </w:drawing>
        </w:r>
      </w:ins>
    </w:p>
    <w:p w14:paraId="38D005E8" w14:textId="5481992D" w:rsidR="001F18FE" w:rsidRDefault="001F18FE">
      <w:pPr>
        <w:ind w:firstLineChars="200" w:firstLine="361"/>
        <w:jc w:val="center"/>
        <w:rPr>
          <w:ins w:id="592" w:author="sun shuting" w:date="2022-09-25T17:58:00Z"/>
          <w:b/>
          <w:bCs/>
          <w:sz w:val="18"/>
          <w:szCs w:val="18"/>
        </w:rPr>
      </w:pPr>
      <w:ins w:id="593" w:author="sun shuting" w:date="2022-09-25T17:47:00Z">
        <w:r>
          <w:rPr>
            <w:rFonts w:hint="eastAsia"/>
            <w:b/>
            <w:bCs/>
            <w:sz w:val="18"/>
            <w:szCs w:val="18"/>
          </w:rPr>
          <w:t>图</w:t>
        </w:r>
        <w:r>
          <w:rPr>
            <w:rFonts w:hint="eastAsia"/>
            <w:b/>
            <w:bCs/>
            <w:sz w:val="18"/>
            <w:szCs w:val="18"/>
          </w:rPr>
          <w:t>3</w:t>
        </w:r>
        <w:r>
          <w:rPr>
            <w:b/>
            <w:bCs/>
            <w:sz w:val="18"/>
            <w:szCs w:val="18"/>
          </w:rPr>
          <w:t xml:space="preserve"> </w:t>
        </w:r>
        <w:r>
          <w:rPr>
            <w:rFonts w:hint="eastAsia"/>
            <w:b/>
            <w:bCs/>
            <w:sz w:val="18"/>
            <w:szCs w:val="18"/>
          </w:rPr>
          <w:t>数据编码</w:t>
        </w:r>
      </w:ins>
      <w:ins w:id="594" w:author="sun shuting" w:date="2022-09-25T17:55:00Z">
        <w:r w:rsidR="0009779E">
          <w:rPr>
            <w:rFonts w:hint="eastAsia"/>
            <w:b/>
            <w:bCs/>
            <w:sz w:val="18"/>
            <w:szCs w:val="18"/>
          </w:rPr>
          <w:t>手</w:t>
        </w:r>
      </w:ins>
      <w:ins w:id="595" w:author="sun shuting" w:date="2022-09-25T17:47:00Z">
        <w:r>
          <w:rPr>
            <w:rFonts w:hint="eastAsia"/>
            <w:b/>
            <w:bCs/>
            <w:sz w:val="18"/>
            <w:szCs w:val="18"/>
          </w:rPr>
          <w:t>册截图</w:t>
        </w:r>
      </w:ins>
      <w:ins w:id="596" w:author="sun shuting" w:date="2022-09-25T17:55:00Z">
        <w:r w:rsidR="0009779E">
          <w:rPr>
            <w:rFonts w:hint="eastAsia"/>
            <w:b/>
            <w:bCs/>
            <w:sz w:val="18"/>
            <w:szCs w:val="18"/>
          </w:rPr>
          <w:t>：</w:t>
        </w:r>
        <w:r w:rsidR="0009779E" w:rsidRPr="00386732">
          <w:rPr>
            <w:rFonts w:hint="eastAsia"/>
            <w:b/>
            <w:bCs/>
            <w:sz w:val="18"/>
            <w:szCs w:val="18"/>
          </w:rPr>
          <w:t>（</w:t>
        </w:r>
        <w:r w:rsidR="0009779E" w:rsidRPr="00386732">
          <w:rPr>
            <w:b/>
            <w:bCs/>
            <w:sz w:val="18"/>
            <w:szCs w:val="18"/>
          </w:rPr>
          <w:t>A</w:t>
        </w:r>
        <w:r w:rsidR="0009779E" w:rsidRPr="00386732">
          <w:rPr>
            <w:rFonts w:hint="eastAsia"/>
            <w:b/>
            <w:bCs/>
            <w:sz w:val="18"/>
            <w:szCs w:val="18"/>
          </w:rPr>
          <w:t>）</w:t>
        </w:r>
      </w:ins>
      <w:ins w:id="597" w:author="sun shuting" w:date="2022-09-25T17:57:00Z">
        <w:r w:rsidR="00733B51">
          <w:rPr>
            <w:rFonts w:hint="eastAsia"/>
          </w:rPr>
          <w:t>“</w:t>
        </w:r>
        <w:r w:rsidR="00733B51" w:rsidRPr="00945057">
          <w:rPr>
            <w:rFonts w:hint="eastAsia"/>
          </w:rPr>
          <w:t>Manual_Article_infor.csv</w:t>
        </w:r>
        <w:r w:rsidR="00733B51">
          <w:rPr>
            <w:rFonts w:hint="eastAsia"/>
          </w:rPr>
          <w:t>”</w:t>
        </w:r>
      </w:ins>
      <w:ins w:id="598" w:author="sun shuting" w:date="2022-09-25T17:55:00Z">
        <w:r w:rsidR="0009779E" w:rsidRPr="00386732">
          <w:rPr>
            <w:rFonts w:hint="eastAsia"/>
            <w:b/>
            <w:bCs/>
            <w:sz w:val="18"/>
            <w:szCs w:val="18"/>
          </w:rPr>
          <w:t>的截图；（</w:t>
        </w:r>
        <w:r w:rsidR="0009779E" w:rsidRPr="00386732">
          <w:rPr>
            <w:b/>
            <w:bCs/>
            <w:sz w:val="18"/>
            <w:szCs w:val="18"/>
          </w:rPr>
          <w:t>B</w:t>
        </w:r>
        <w:r w:rsidR="0009779E" w:rsidRPr="00386732">
          <w:rPr>
            <w:rFonts w:hint="eastAsia"/>
            <w:b/>
            <w:bCs/>
            <w:sz w:val="18"/>
            <w:szCs w:val="18"/>
          </w:rPr>
          <w:t>）</w:t>
        </w:r>
      </w:ins>
      <w:ins w:id="599" w:author="sun shuting" w:date="2022-09-25T17:57:00Z">
        <w:r w:rsidR="0074386C">
          <w:rPr>
            <w:rFonts w:hint="eastAsia"/>
          </w:rPr>
          <w:t>“</w:t>
        </w:r>
        <w:r w:rsidR="0074386C" w:rsidRPr="00945057">
          <w:rPr>
            <w:rFonts w:hint="eastAsia"/>
          </w:rPr>
          <w:t>Manual_Operationalization.csv</w:t>
        </w:r>
        <w:r w:rsidR="0074386C">
          <w:rPr>
            <w:rFonts w:hint="eastAsia"/>
          </w:rPr>
          <w:t>”</w:t>
        </w:r>
        <w:r w:rsidR="0074386C" w:rsidRPr="0074386C">
          <w:rPr>
            <w:rFonts w:hint="eastAsia"/>
            <w:b/>
            <w:bCs/>
            <w:sz w:val="18"/>
            <w:szCs w:val="18"/>
            <w:rPrChange w:id="600" w:author="sun shuting" w:date="2022-09-25T17:58:00Z">
              <w:rPr>
                <w:rFonts w:hint="eastAsia"/>
              </w:rPr>
            </w:rPrChange>
          </w:rPr>
          <w:t>的</w:t>
        </w:r>
      </w:ins>
      <w:ins w:id="601" w:author="sun shuting" w:date="2022-09-25T17:55:00Z">
        <w:r w:rsidR="0009779E" w:rsidRPr="00386732">
          <w:rPr>
            <w:rFonts w:hint="eastAsia"/>
            <w:b/>
            <w:bCs/>
            <w:sz w:val="18"/>
            <w:szCs w:val="18"/>
          </w:rPr>
          <w:t>截图</w:t>
        </w:r>
      </w:ins>
    </w:p>
    <w:p w14:paraId="5328A830" w14:textId="45153F63" w:rsidR="0074386C" w:rsidRDefault="006D11F8">
      <w:pPr>
        <w:ind w:firstLineChars="200" w:firstLine="361"/>
        <w:jc w:val="center"/>
        <w:rPr>
          <w:ins w:id="602" w:author="sun shuting" w:date="2022-09-25T17:32:00Z"/>
          <w:b/>
          <w:bCs/>
          <w:sz w:val="18"/>
          <w:szCs w:val="18"/>
        </w:rPr>
      </w:pPr>
      <w:ins w:id="603" w:author="sun shuting" w:date="2022-09-25T17:59:00Z">
        <w:r w:rsidRPr="00434EDD">
          <w:rPr>
            <w:b/>
            <w:bCs/>
            <w:sz w:val="18"/>
            <w:szCs w:val="18"/>
          </w:rPr>
          <w:t>Figure</w:t>
        </w:r>
        <w:r w:rsidRPr="0074386C">
          <w:rPr>
            <w:b/>
            <w:bCs/>
            <w:sz w:val="18"/>
            <w:szCs w:val="18"/>
          </w:rPr>
          <w:t xml:space="preserve"> </w:t>
        </w:r>
      </w:ins>
      <w:ins w:id="604" w:author="sun shuting" w:date="2022-09-25T17:58:00Z">
        <w:r w:rsidR="0074386C" w:rsidRPr="0074386C">
          <w:rPr>
            <w:b/>
            <w:bCs/>
            <w:sz w:val="18"/>
            <w:szCs w:val="18"/>
          </w:rPr>
          <w:t>3 Screenshot of data coding manual</w:t>
        </w:r>
        <w:r>
          <w:rPr>
            <w:rFonts w:hint="eastAsia"/>
            <w:b/>
            <w:bCs/>
            <w:sz w:val="18"/>
            <w:szCs w:val="18"/>
          </w:rPr>
          <w:t>：</w:t>
        </w:r>
      </w:ins>
      <w:ins w:id="605" w:author="sun shuting" w:date="2022-09-25T17:59:00Z">
        <w:r w:rsidR="00A64B99" w:rsidRPr="00386732">
          <w:rPr>
            <w:rFonts w:hint="eastAsia"/>
            <w:b/>
            <w:bCs/>
            <w:sz w:val="18"/>
            <w:szCs w:val="18"/>
          </w:rPr>
          <w:t>（</w:t>
        </w:r>
        <w:r w:rsidRPr="00386732">
          <w:rPr>
            <w:b/>
            <w:bCs/>
            <w:sz w:val="18"/>
            <w:szCs w:val="18"/>
          </w:rPr>
          <w:t>A</w:t>
        </w:r>
        <w:r w:rsidRPr="00386732">
          <w:rPr>
            <w:rFonts w:hint="eastAsia"/>
            <w:b/>
            <w:bCs/>
            <w:sz w:val="18"/>
            <w:szCs w:val="18"/>
          </w:rPr>
          <w:t>）</w:t>
        </w:r>
        <w:r w:rsidR="00A64B99" w:rsidRPr="00BB7977">
          <w:rPr>
            <w:b/>
            <w:bCs/>
            <w:sz w:val="18"/>
            <w:szCs w:val="18"/>
          </w:rPr>
          <w:t xml:space="preserve">Screenshot of </w:t>
        </w:r>
        <w:r w:rsidRPr="00A64B99">
          <w:rPr>
            <w:rFonts w:hint="eastAsia"/>
            <w:b/>
            <w:bCs/>
            <w:sz w:val="18"/>
            <w:szCs w:val="18"/>
            <w:rPrChange w:id="606" w:author="sun shuting" w:date="2022-09-25T18:00:00Z">
              <w:rPr>
                <w:rFonts w:hint="eastAsia"/>
              </w:rPr>
            </w:rPrChange>
          </w:rPr>
          <w:t>“</w:t>
        </w:r>
        <w:r w:rsidRPr="00A64B99">
          <w:rPr>
            <w:b/>
            <w:bCs/>
            <w:sz w:val="18"/>
            <w:szCs w:val="18"/>
            <w:rPrChange w:id="607" w:author="sun shuting" w:date="2022-09-25T18:00:00Z">
              <w:rPr/>
            </w:rPrChange>
          </w:rPr>
          <w:t>Manual_Article_infor.csv</w:t>
        </w:r>
        <w:r w:rsidRPr="00A64B99">
          <w:rPr>
            <w:rFonts w:hint="eastAsia"/>
            <w:b/>
            <w:bCs/>
            <w:sz w:val="18"/>
            <w:szCs w:val="18"/>
            <w:rPrChange w:id="608" w:author="sun shuting" w:date="2022-09-25T18:00:00Z">
              <w:rPr>
                <w:rFonts w:hint="eastAsia"/>
              </w:rPr>
            </w:rPrChange>
          </w:rPr>
          <w:t>”</w:t>
        </w:r>
        <w:r w:rsidRPr="00386732">
          <w:rPr>
            <w:rFonts w:hint="eastAsia"/>
            <w:b/>
            <w:bCs/>
            <w:sz w:val="18"/>
            <w:szCs w:val="18"/>
          </w:rPr>
          <w:t>；（</w:t>
        </w:r>
        <w:r w:rsidRPr="00386732">
          <w:rPr>
            <w:b/>
            <w:bCs/>
            <w:sz w:val="18"/>
            <w:szCs w:val="18"/>
          </w:rPr>
          <w:t>B</w:t>
        </w:r>
        <w:r w:rsidRPr="00386732">
          <w:rPr>
            <w:rFonts w:hint="eastAsia"/>
            <w:b/>
            <w:bCs/>
            <w:sz w:val="18"/>
            <w:szCs w:val="18"/>
          </w:rPr>
          <w:t>）</w:t>
        </w:r>
        <w:r w:rsidR="00A64B99" w:rsidRPr="00BB7977">
          <w:rPr>
            <w:b/>
            <w:bCs/>
            <w:sz w:val="18"/>
            <w:szCs w:val="18"/>
          </w:rPr>
          <w:t xml:space="preserve">Screenshot of </w:t>
        </w:r>
        <w:r w:rsidRPr="00A64B99">
          <w:rPr>
            <w:rFonts w:hint="eastAsia"/>
            <w:b/>
            <w:bCs/>
            <w:sz w:val="18"/>
            <w:szCs w:val="18"/>
            <w:rPrChange w:id="609" w:author="sun shuting" w:date="2022-09-25T18:00:00Z">
              <w:rPr>
                <w:rFonts w:hint="eastAsia"/>
              </w:rPr>
            </w:rPrChange>
          </w:rPr>
          <w:t>“</w:t>
        </w:r>
        <w:r w:rsidRPr="00A64B99">
          <w:rPr>
            <w:b/>
            <w:bCs/>
            <w:sz w:val="18"/>
            <w:szCs w:val="18"/>
            <w:rPrChange w:id="610" w:author="sun shuting" w:date="2022-09-25T18:00:00Z">
              <w:rPr/>
            </w:rPrChange>
          </w:rPr>
          <w:t>Manual_Operationalization.csv</w:t>
        </w:r>
        <w:r w:rsidRPr="00A64B99">
          <w:rPr>
            <w:rFonts w:hint="eastAsia"/>
            <w:b/>
            <w:bCs/>
            <w:sz w:val="18"/>
            <w:szCs w:val="18"/>
            <w:rPrChange w:id="611" w:author="sun shuting" w:date="2022-09-25T18:00:00Z">
              <w:rPr>
                <w:rFonts w:hint="eastAsia"/>
              </w:rPr>
            </w:rPrChange>
          </w:rPr>
          <w:t>”</w:t>
        </w:r>
      </w:ins>
      <w:ins w:id="612" w:author="sun shuting" w:date="2022-09-25T18:00:00Z">
        <w:r w:rsidR="00A64B99">
          <w:rPr>
            <w:rFonts w:hint="eastAsia"/>
            <w:b/>
            <w:bCs/>
            <w:sz w:val="18"/>
            <w:szCs w:val="18"/>
          </w:rPr>
          <w:t xml:space="preserve"> </w:t>
        </w:r>
      </w:ins>
    </w:p>
    <w:p w14:paraId="02F146A5" w14:textId="77777777" w:rsidR="00150144" w:rsidRDefault="00150144">
      <w:pPr>
        <w:ind w:firstLineChars="200" w:firstLine="361"/>
        <w:jc w:val="center"/>
        <w:rPr>
          <w:ins w:id="613" w:author="sun shuting" w:date="2022-09-25T17:32:00Z"/>
          <w:b/>
          <w:bCs/>
          <w:sz w:val="18"/>
          <w:szCs w:val="18"/>
        </w:rPr>
      </w:pPr>
    </w:p>
    <w:p w14:paraId="67CACCF9" w14:textId="25E5FB95" w:rsidR="007C0DE6" w:rsidRPr="007C0DE6" w:rsidRDefault="007C0DE6" w:rsidP="007C0DE6">
      <w:pPr>
        <w:ind w:firstLineChars="200" w:firstLine="361"/>
        <w:jc w:val="center"/>
        <w:rPr>
          <w:b/>
          <w:bCs/>
          <w:sz w:val="18"/>
          <w:szCs w:val="18"/>
          <w:rPrChange w:id="614" w:author="Yan XI" w:date="2022-07-25T09:14:00Z">
            <w:rPr/>
          </w:rPrChange>
        </w:rPr>
        <w:sectPr w:rsidR="007C0DE6" w:rsidRPr="007C0DE6">
          <w:type w:val="continuous"/>
          <w:pgSz w:w="16838" w:h="11906" w:orient="landscape"/>
          <w:pgMar w:top="1800" w:right="1440" w:bottom="1800" w:left="1440" w:header="851" w:footer="992" w:gutter="0"/>
          <w:cols w:space="425"/>
          <w:docGrid w:type="lines" w:linePitch="312"/>
        </w:sectPr>
        <w:pPrChange w:id="615" w:author="Yan XI" w:date="2022-07-25T09:14:00Z">
          <w:pPr>
            <w:ind w:firstLineChars="200" w:firstLine="420"/>
          </w:pPr>
        </w:pPrChange>
      </w:pPr>
    </w:p>
    <w:p w14:paraId="6A264B8A" w14:textId="77777777" w:rsidR="008C1974" w:rsidRDefault="00570D91">
      <w:pPr>
        <w:jc w:val="center"/>
        <w:rPr>
          <w:rFonts w:cs="Times New Roman"/>
          <w:szCs w:val="18"/>
        </w:rPr>
      </w:pPr>
      <w:r>
        <w:rPr>
          <w:rFonts w:cs="Times New Roman"/>
          <w:noProof/>
          <w:szCs w:val="18"/>
        </w:rPr>
        <w:lastRenderedPageBreak/>
        <w:drawing>
          <wp:inline distT="0" distB="0" distL="0" distR="0" wp14:anchorId="78EC393D" wp14:editId="586B2023">
            <wp:extent cx="8600440" cy="349224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rotWithShape="1">
                    <a:blip r:embed="rId37"/>
                    <a:srcRect l="1430" t="27951"/>
                    <a:stretch/>
                  </pic:blipFill>
                  <pic:spPr bwMode="auto">
                    <a:xfrm>
                      <a:off x="0" y="0"/>
                      <a:ext cx="8615641" cy="3498421"/>
                    </a:xfrm>
                    <a:prstGeom prst="rect">
                      <a:avLst/>
                    </a:prstGeom>
                    <a:ln>
                      <a:noFill/>
                    </a:ln>
                    <a:extLst>
                      <a:ext uri="{53640926-AAD7-44D8-BBD7-CCE9431645EC}">
                        <a14:shadowObscured xmlns:a14="http://schemas.microsoft.com/office/drawing/2010/main"/>
                      </a:ext>
                    </a:extLst>
                  </pic:spPr>
                </pic:pic>
              </a:graphicData>
            </a:graphic>
          </wp:inline>
        </w:drawing>
      </w:r>
    </w:p>
    <w:p w14:paraId="5A2CDA3A" w14:textId="6EB93F0E" w:rsidR="008C1974" w:rsidRPr="008C1974" w:rsidRDefault="00570D91">
      <w:pPr>
        <w:jc w:val="center"/>
        <w:rPr>
          <w:b/>
          <w:bCs/>
          <w:sz w:val="18"/>
          <w:szCs w:val="18"/>
          <w:rPrChange w:id="616" w:author="Yan XI" w:date="2022-07-25T09:13:00Z">
            <w:rPr>
              <w:szCs w:val="20"/>
            </w:rPr>
          </w:rPrChange>
        </w:rPr>
      </w:pPr>
      <w:r>
        <w:rPr>
          <w:rFonts w:hint="eastAsia"/>
          <w:b/>
          <w:bCs/>
          <w:sz w:val="18"/>
          <w:szCs w:val="18"/>
          <w:rPrChange w:id="617" w:author="Yan XI" w:date="2022-07-25T09:13:00Z">
            <w:rPr>
              <w:rFonts w:hint="eastAsia"/>
              <w:szCs w:val="20"/>
            </w:rPr>
          </w:rPrChange>
        </w:rPr>
        <w:t>图</w:t>
      </w:r>
      <w:del w:id="618" w:author="sun shuting" w:date="2022-09-25T17:58:00Z">
        <w:r w:rsidDel="006D11F8">
          <w:rPr>
            <w:b/>
            <w:bCs/>
            <w:sz w:val="18"/>
            <w:szCs w:val="18"/>
            <w:rPrChange w:id="619" w:author="Yan XI" w:date="2022-07-25T09:13:00Z">
              <w:rPr>
                <w:szCs w:val="20"/>
              </w:rPr>
            </w:rPrChange>
          </w:rPr>
          <w:delText>3</w:delText>
        </w:r>
      </w:del>
      <w:ins w:id="620" w:author="Yan XI" w:date="2022-07-25T09:13:00Z">
        <w:del w:id="621" w:author="sun shuting" w:date="2022-09-25T17:58:00Z">
          <w:r w:rsidDel="006D11F8">
            <w:rPr>
              <w:b/>
              <w:bCs/>
              <w:sz w:val="18"/>
              <w:szCs w:val="18"/>
              <w:rPrChange w:id="622" w:author="Yan XI" w:date="2022-07-25T09:13:00Z">
                <w:rPr>
                  <w:szCs w:val="20"/>
                </w:rPr>
              </w:rPrChange>
            </w:rPr>
            <w:delText xml:space="preserve"> </w:delText>
          </w:r>
        </w:del>
      </w:ins>
      <w:del w:id="623" w:author="sun shuting" w:date="2022-09-25T17:58:00Z">
        <w:r w:rsidDel="006D11F8">
          <w:rPr>
            <w:b/>
            <w:bCs/>
            <w:sz w:val="18"/>
            <w:szCs w:val="18"/>
            <w:rPrChange w:id="624" w:author="Yan XI" w:date="2022-07-25T09:13:00Z">
              <w:rPr>
                <w:szCs w:val="20"/>
              </w:rPr>
            </w:rPrChange>
          </w:rPr>
          <w:delText xml:space="preserve"> </w:delText>
        </w:r>
      </w:del>
      <w:ins w:id="625" w:author="sun shuting" w:date="2022-09-25T17:58:00Z">
        <w:r w:rsidR="006D11F8">
          <w:rPr>
            <w:b/>
            <w:bCs/>
            <w:sz w:val="18"/>
            <w:szCs w:val="18"/>
          </w:rPr>
          <w:t>4</w:t>
        </w:r>
        <w:r w:rsidR="006D11F8">
          <w:rPr>
            <w:b/>
            <w:bCs/>
            <w:sz w:val="18"/>
            <w:szCs w:val="18"/>
            <w:rPrChange w:id="626" w:author="Yan XI" w:date="2022-07-25T09:13:00Z">
              <w:rPr>
                <w:szCs w:val="20"/>
              </w:rPr>
            </w:rPrChange>
          </w:rPr>
          <w:t xml:space="preserve">  </w:t>
        </w:r>
      </w:ins>
      <w:r>
        <w:rPr>
          <w:b/>
          <w:bCs/>
          <w:sz w:val="18"/>
          <w:szCs w:val="18"/>
          <w:rPrChange w:id="627" w:author="Yan XI" w:date="2022-07-25T09:13:00Z">
            <w:rPr>
              <w:szCs w:val="20"/>
            </w:rPr>
          </w:rPrChange>
        </w:rPr>
        <w:t>fMRI</w:t>
      </w:r>
      <w:r>
        <w:rPr>
          <w:rFonts w:hint="eastAsia"/>
          <w:b/>
          <w:bCs/>
          <w:sz w:val="18"/>
          <w:szCs w:val="18"/>
          <w:rPrChange w:id="628" w:author="Yan XI" w:date="2022-07-25T09:13:00Z">
            <w:rPr>
              <w:rFonts w:hint="eastAsia"/>
              <w:szCs w:val="20"/>
            </w:rPr>
          </w:rPrChange>
        </w:rPr>
        <w:t>研究中对自我参照加工操作化定义</w:t>
      </w:r>
      <w:bookmarkStart w:id="629" w:name="OLE_LINK5"/>
      <w:r>
        <w:rPr>
          <w:rFonts w:hint="eastAsia"/>
          <w:b/>
          <w:bCs/>
          <w:sz w:val="18"/>
          <w:szCs w:val="18"/>
          <w:rPrChange w:id="630" w:author="Yan XI" w:date="2022-07-25T09:13:00Z">
            <w:rPr>
              <w:rFonts w:hint="eastAsia"/>
              <w:szCs w:val="20"/>
            </w:rPr>
          </w:rPrChange>
        </w:rPr>
        <w:t>在五个维度上（刺激呈现的感觉通道、刺激内容、任务的阶段</w:t>
      </w:r>
      <w:r>
        <w:rPr>
          <w:b/>
          <w:bCs/>
          <w:sz w:val="18"/>
          <w:szCs w:val="18"/>
          <w:rPrChange w:id="631" w:author="Yan XI" w:date="2022-07-25T09:13:00Z">
            <w:rPr>
              <w:szCs w:val="20"/>
            </w:rPr>
          </w:rPrChange>
        </w:rPr>
        <w:t>1</w:t>
      </w:r>
      <w:r>
        <w:rPr>
          <w:rFonts w:hint="eastAsia"/>
          <w:b/>
          <w:bCs/>
          <w:sz w:val="18"/>
          <w:szCs w:val="18"/>
          <w:rPrChange w:id="632" w:author="Yan XI" w:date="2022-07-25T09:13:00Z">
            <w:rPr>
              <w:rFonts w:hint="eastAsia"/>
              <w:szCs w:val="20"/>
            </w:rPr>
          </w:rPrChange>
        </w:rPr>
        <w:t>、阶段</w:t>
      </w:r>
      <w:r>
        <w:rPr>
          <w:b/>
          <w:bCs/>
          <w:sz w:val="18"/>
          <w:szCs w:val="18"/>
          <w:rPrChange w:id="633" w:author="Yan XI" w:date="2022-07-25T09:13:00Z">
            <w:rPr>
              <w:szCs w:val="20"/>
            </w:rPr>
          </w:rPrChange>
        </w:rPr>
        <w:t>2</w:t>
      </w:r>
      <w:r>
        <w:rPr>
          <w:rFonts w:hint="eastAsia"/>
          <w:b/>
          <w:bCs/>
          <w:sz w:val="18"/>
          <w:szCs w:val="18"/>
          <w:rPrChange w:id="634" w:author="Yan XI" w:date="2022-07-25T09:13:00Z">
            <w:rPr>
              <w:rFonts w:hint="eastAsia"/>
              <w:szCs w:val="20"/>
            </w:rPr>
          </w:rPrChange>
        </w:rPr>
        <w:t>及控制条件）上的变异性。上图为各个维度上的频数分布图，下图为不同研究在各个维度上的变化，其中线的粗细代表研究数据的多少，线条颜色根据最左栏的控制条件进行区分。注：</w:t>
      </w:r>
      <w:r>
        <w:rPr>
          <w:b/>
          <w:bCs/>
          <w:sz w:val="18"/>
          <w:szCs w:val="18"/>
          <w:rPrChange w:id="635" w:author="Yan XI" w:date="2022-07-25T09:13:00Z">
            <w:rPr>
              <w:szCs w:val="20"/>
            </w:rPr>
          </w:rPrChange>
        </w:rPr>
        <w:t>Task: Phase 2</w:t>
      </w:r>
      <w:r>
        <w:rPr>
          <w:rFonts w:hint="eastAsia"/>
          <w:b/>
          <w:bCs/>
          <w:sz w:val="18"/>
          <w:szCs w:val="18"/>
          <w:rPrChange w:id="636" w:author="Yan XI" w:date="2022-07-25T09:13:00Z">
            <w:rPr>
              <w:rFonts w:hint="eastAsia"/>
              <w:szCs w:val="20"/>
            </w:rPr>
          </w:rPrChange>
        </w:rPr>
        <w:t>中的“</w:t>
      </w:r>
      <w:r>
        <w:rPr>
          <w:b/>
          <w:bCs/>
          <w:sz w:val="18"/>
          <w:szCs w:val="18"/>
          <w:rPrChange w:id="637" w:author="Yan XI" w:date="2022-07-25T09:13:00Z">
            <w:rPr>
              <w:szCs w:val="20"/>
            </w:rPr>
          </w:rPrChange>
        </w:rPr>
        <w:t>NA</w:t>
      </w:r>
      <w:r>
        <w:rPr>
          <w:rFonts w:hint="eastAsia"/>
          <w:b/>
          <w:bCs/>
          <w:sz w:val="18"/>
          <w:szCs w:val="18"/>
          <w:rPrChange w:id="638" w:author="Yan XI" w:date="2022-07-25T09:13:00Z">
            <w:rPr>
              <w:rFonts w:hint="eastAsia"/>
              <w:szCs w:val="20"/>
            </w:rPr>
          </w:rPrChange>
        </w:rPr>
        <w:t>”为缺失值，即这些研究没有第二阶段任务；</w:t>
      </w:r>
      <w:r>
        <w:rPr>
          <w:b/>
          <w:bCs/>
          <w:sz w:val="18"/>
          <w:szCs w:val="18"/>
          <w:rPrChange w:id="639" w:author="Yan XI" w:date="2022-07-25T09:13:00Z">
            <w:rPr>
              <w:szCs w:val="20"/>
            </w:rPr>
          </w:rPrChange>
        </w:rPr>
        <w:t>Control condition</w:t>
      </w:r>
      <w:r>
        <w:rPr>
          <w:rFonts w:hint="eastAsia"/>
          <w:b/>
          <w:bCs/>
          <w:sz w:val="18"/>
          <w:szCs w:val="18"/>
          <w:rPrChange w:id="640" w:author="Yan XI" w:date="2022-07-25T09:13:00Z">
            <w:rPr>
              <w:rFonts w:hint="eastAsia"/>
              <w:szCs w:val="20"/>
            </w:rPr>
          </w:rPrChange>
        </w:rPr>
        <w:t>中的“</w:t>
      </w:r>
      <w:r>
        <w:rPr>
          <w:b/>
          <w:bCs/>
          <w:sz w:val="18"/>
          <w:szCs w:val="18"/>
          <w:rPrChange w:id="641" w:author="Yan XI" w:date="2022-07-25T09:13:00Z">
            <w:rPr>
              <w:szCs w:val="20"/>
            </w:rPr>
          </w:rPrChange>
        </w:rPr>
        <w:t>NP</w:t>
      </w:r>
      <w:r>
        <w:rPr>
          <w:rFonts w:hint="eastAsia"/>
          <w:b/>
          <w:bCs/>
          <w:sz w:val="18"/>
          <w:szCs w:val="18"/>
          <w:rPrChange w:id="642" w:author="Yan XI" w:date="2022-07-25T09:13:00Z">
            <w:rPr>
              <w:rFonts w:hint="eastAsia"/>
              <w:szCs w:val="20"/>
            </w:rPr>
          </w:rPrChange>
        </w:rPr>
        <w:t>”表示“</w:t>
      </w:r>
      <w:r>
        <w:rPr>
          <w:b/>
          <w:bCs/>
          <w:sz w:val="18"/>
          <w:szCs w:val="18"/>
          <w:rPrChange w:id="643" w:author="Yan XI" w:date="2022-07-25T09:13:00Z">
            <w:rPr>
              <w:szCs w:val="20"/>
            </w:rPr>
          </w:rPrChange>
        </w:rPr>
        <w:t>non-person</w:t>
      </w:r>
      <w:r>
        <w:rPr>
          <w:rFonts w:hint="eastAsia"/>
          <w:b/>
          <w:bCs/>
          <w:sz w:val="18"/>
          <w:szCs w:val="18"/>
          <w:rPrChange w:id="644" w:author="Yan XI" w:date="2022-07-25T09:13:00Z">
            <w:rPr>
              <w:rFonts w:hint="eastAsia"/>
              <w:szCs w:val="20"/>
            </w:rPr>
          </w:rPrChange>
        </w:rPr>
        <w:t>”。详情见数据第二部分。</w:t>
      </w:r>
      <w:bookmarkEnd w:id="629"/>
    </w:p>
    <w:p w14:paraId="3A145502" w14:textId="77777777" w:rsidR="008C1974" w:rsidRDefault="008C1974">
      <w:pPr>
        <w:jc w:val="center"/>
        <w:rPr>
          <w:ins w:id="645" w:author="sun shuting" w:date="2022-09-24T01:08:00Z"/>
          <w:b/>
          <w:bCs/>
          <w:sz w:val="18"/>
          <w:szCs w:val="18"/>
        </w:rPr>
      </w:pPr>
    </w:p>
    <w:p w14:paraId="05BCCEE5" w14:textId="1A299BFA" w:rsidR="00D45CC3" w:rsidRPr="008C1974" w:rsidRDefault="00D45CC3">
      <w:pPr>
        <w:jc w:val="center"/>
        <w:rPr>
          <w:b/>
          <w:bCs/>
          <w:sz w:val="18"/>
          <w:szCs w:val="18"/>
          <w:rPrChange w:id="646" w:author="Yan XI" w:date="2022-07-25T09:13:00Z">
            <w:rPr>
              <w:szCs w:val="20"/>
            </w:rPr>
          </w:rPrChange>
        </w:rPr>
        <w:sectPr w:rsidR="00D45CC3" w:rsidRPr="008C1974">
          <w:type w:val="continuous"/>
          <w:pgSz w:w="16838" w:h="11906" w:orient="landscape"/>
          <w:pgMar w:top="1800" w:right="1440" w:bottom="1800" w:left="1440" w:header="851" w:footer="992" w:gutter="0"/>
          <w:cols w:space="425"/>
          <w:docGrid w:type="lines" w:linePitch="312"/>
        </w:sectPr>
      </w:pPr>
      <w:ins w:id="647" w:author="sun shuting" w:date="2022-09-24T01:09:00Z">
        <w:r w:rsidRPr="00434EDD">
          <w:rPr>
            <w:b/>
            <w:bCs/>
            <w:sz w:val="18"/>
            <w:szCs w:val="18"/>
          </w:rPr>
          <w:t>Figure</w:t>
        </w:r>
        <w:r w:rsidRPr="00D45CC3">
          <w:rPr>
            <w:b/>
            <w:bCs/>
            <w:sz w:val="18"/>
            <w:szCs w:val="18"/>
          </w:rPr>
          <w:t xml:space="preserve"> </w:t>
        </w:r>
      </w:ins>
      <w:ins w:id="648" w:author="sun shuting" w:date="2022-09-25T17:58:00Z">
        <w:r w:rsidR="006D11F8">
          <w:rPr>
            <w:b/>
            <w:bCs/>
            <w:sz w:val="18"/>
            <w:szCs w:val="18"/>
          </w:rPr>
          <w:t>4</w:t>
        </w:r>
      </w:ins>
      <w:ins w:id="649" w:author="sun shuting" w:date="2022-09-24T01:08:00Z">
        <w:r w:rsidRPr="00D45CC3">
          <w:rPr>
            <w:b/>
            <w:bCs/>
            <w:sz w:val="18"/>
            <w:szCs w:val="18"/>
          </w:rPr>
          <w:t xml:space="preserve"> The variability of the operationalization of self-reference processing defined in the fMRI study on five dimensions ( sensory channel of stimulus presentation, stimulus content, stage 1, stage 2 of task and control conditions ). The above figure is the frequency distribution map in each dimension, and the following figure is the change of different studies in each dimension. The thickness of the line represents the amount of research data, and the color of the line is distinguished according to the control conditions of the leftmost </w:t>
        </w:r>
        <w:r w:rsidRPr="00D45CC3">
          <w:rPr>
            <w:b/>
            <w:bCs/>
            <w:sz w:val="18"/>
            <w:szCs w:val="18"/>
          </w:rPr>
          <w:lastRenderedPageBreak/>
          <w:t>column. Note : Task : The ' NA ' in Phase 2 is a missing value, that is, these studies have no second-stage tasks ; the ' NP ' in the Control condition means ' non-person '. See the second part of the data for details.</w:t>
        </w:r>
      </w:ins>
    </w:p>
    <w:p w14:paraId="3759E947" w14:textId="77777777" w:rsidR="008C1974" w:rsidRDefault="008C1974">
      <w:pPr>
        <w:ind w:firstLineChars="200" w:firstLine="420"/>
        <w:rPr>
          <w:del w:id="650" w:author="Yan XI" w:date="2022-07-22T14:34:00Z"/>
          <w:rFonts w:cs="Times New Roman"/>
          <w:szCs w:val="21"/>
        </w:rPr>
      </w:pPr>
    </w:p>
    <w:p w14:paraId="0F572A94" w14:textId="77777777" w:rsidR="008C1974" w:rsidRDefault="008C1974">
      <w:pPr>
        <w:ind w:firstLineChars="200" w:firstLine="420"/>
        <w:rPr>
          <w:del w:id="651" w:author="Yan XI" w:date="2022-07-22T14:34:00Z"/>
          <w:rFonts w:cs="Times New Roman"/>
          <w:szCs w:val="21"/>
        </w:rPr>
      </w:pPr>
    </w:p>
    <w:p w14:paraId="1E0924D1" w14:textId="77777777" w:rsidR="008C1974" w:rsidRDefault="008C1974">
      <w:pPr>
        <w:rPr>
          <w:del w:id="652" w:author="Yan XI" w:date="2022-07-22T14:34:00Z"/>
          <w:rFonts w:cs="Times New Roman"/>
          <w:szCs w:val="21"/>
        </w:rPr>
        <w:sectPr w:rsidR="008C1974">
          <w:type w:val="continuous"/>
          <w:pgSz w:w="11906" w:h="16838"/>
          <w:pgMar w:top="1440" w:right="1800" w:bottom="1440" w:left="1800" w:header="851" w:footer="992" w:gutter="0"/>
          <w:cols w:space="425"/>
          <w:docGrid w:type="lines" w:linePitch="312"/>
        </w:sectPr>
      </w:pPr>
    </w:p>
    <w:p w14:paraId="5FD6307A" w14:textId="212891B4" w:rsidR="008C1974" w:rsidRDefault="00570D91">
      <w:pPr>
        <w:jc w:val="center"/>
        <w:rPr>
          <w:ins w:id="653" w:author="sun shuting" w:date="2022-09-28T11:29:00Z"/>
        </w:rPr>
      </w:pPr>
      <w:del w:id="654" w:author="sun shuting" w:date="2022-09-28T11:33:00Z">
        <w:r w:rsidDel="009C4341">
          <w:rPr>
            <w:noProof/>
          </w:rPr>
          <w:drawing>
            <wp:inline distT="0" distB="0" distL="0" distR="0" wp14:anchorId="18C10555" wp14:editId="2C6A6776">
              <wp:extent cx="5304790" cy="433260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38"/>
                      <a:srcRect l="3879" r="3944"/>
                      <a:stretch>
                        <a:fillRect/>
                      </a:stretch>
                    </pic:blipFill>
                    <pic:spPr>
                      <a:xfrm>
                        <a:off x="0" y="0"/>
                        <a:ext cx="5345209" cy="4365527"/>
                      </a:xfrm>
                      <a:prstGeom prst="rect">
                        <a:avLst/>
                      </a:prstGeom>
                      <a:ln>
                        <a:noFill/>
                      </a:ln>
                    </pic:spPr>
                  </pic:pic>
                </a:graphicData>
              </a:graphic>
            </wp:inline>
          </w:drawing>
        </w:r>
      </w:del>
    </w:p>
    <w:p w14:paraId="2240EDE5" w14:textId="4FA44CBE" w:rsidR="009B617C" w:rsidRDefault="009B617C">
      <w:pPr>
        <w:jc w:val="center"/>
      </w:pPr>
      <w:ins w:id="655" w:author="sun shuting" w:date="2022-09-28T11:30:00Z">
        <w:r>
          <w:rPr>
            <w:rFonts w:hint="eastAsia"/>
            <w:noProof/>
          </w:rPr>
          <w:lastRenderedPageBreak/>
          <w:drawing>
            <wp:inline distT="0" distB="0" distL="0" distR="0" wp14:anchorId="6D21062A" wp14:editId="761E49C5">
              <wp:extent cx="5274310" cy="3933825"/>
              <wp:effectExtent l="0" t="0" r="2540"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pic:nvPicPr>
                    <pic:blipFill>
                      <a:blip r:embed="rId39"/>
                      <a:stretch>
                        <a:fillRect/>
                      </a:stretch>
                    </pic:blipFill>
                    <pic:spPr>
                      <a:xfrm>
                        <a:off x="0" y="0"/>
                        <a:ext cx="5274310" cy="3933825"/>
                      </a:xfrm>
                      <a:prstGeom prst="rect">
                        <a:avLst/>
                      </a:prstGeom>
                    </pic:spPr>
                  </pic:pic>
                </a:graphicData>
              </a:graphic>
            </wp:inline>
          </w:drawing>
        </w:r>
      </w:ins>
    </w:p>
    <w:p w14:paraId="370EAE42" w14:textId="202FD365" w:rsidR="008C1974" w:rsidDel="00FE3AA6" w:rsidRDefault="00570D91">
      <w:pPr>
        <w:tabs>
          <w:tab w:val="left" w:pos="2970"/>
          <w:tab w:val="center" w:pos="7189"/>
        </w:tabs>
        <w:jc w:val="center"/>
        <w:rPr>
          <w:del w:id="656" w:author="Yan XI" w:date="2022-07-22T14:34:00Z"/>
          <w:rFonts w:cs="Times New Roman"/>
          <w:b/>
          <w:bCs/>
          <w:sz w:val="18"/>
          <w:szCs w:val="18"/>
        </w:rPr>
      </w:pPr>
      <w:r>
        <w:rPr>
          <w:rFonts w:hAnsiTheme="majorEastAsia" w:hint="eastAsia"/>
          <w:b/>
          <w:bCs/>
          <w:sz w:val="18"/>
          <w:szCs w:val="18"/>
          <w:rPrChange w:id="657" w:author="Yan XI" w:date="2022-07-25T09:13:00Z">
            <w:rPr>
              <w:rFonts w:hAnsiTheme="majorEastAsia" w:hint="eastAsia"/>
              <w:szCs w:val="18"/>
            </w:rPr>
          </w:rPrChange>
        </w:rPr>
        <w:t>图</w:t>
      </w:r>
      <w:del w:id="658" w:author="sun shuting" w:date="2022-09-25T17:59:00Z">
        <w:r w:rsidDel="006D11F8">
          <w:rPr>
            <w:rFonts w:cs="Times New Roman"/>
            <w:b/>
            <w:bCs/>
            <w:sz w:val="18"/>
            <w:szCs w:val="18"/>
            <w:rPrChange w:id="659" w:author="Yan XI" w:date="2022-07-25T09:13:00Z">
              <w:rPr>
                <w:rFonts w:cs="Times New Roman"/>
                <w:szCs w:val="18"/>
              </w:rPr>
            </w:rPrChange>
          </w:rPr>
          <w:delText xml:space="preserve">4 </w:delText>
        </w:r>
      </w:del>
      <w:ins w:id="660" w:author="Yan XI" w:date="2022-07-25T09:13:00Z">
        <w:del w:id="661" w:author="sun shuting" w:date="2022-09-25T17:59:00Z">
          <w:r w:rsidDel="006D11F8">
            <w:rPr>
              <w:rFonts w:cs="Times New Roman"/>
              <w:b/>
              <w:bCs/>
              <w:sz w:val="18"/>
              <w:szCs w:val="18"/>
            </w:rPr>
            <w:delText xml:space="preserve"> </w:delText>
          </w:r>
        </w:del>
      </w:ins>
      <w:ins w:id="662" w:author="sun shuting" w:date="2022-09-25T17:59:00Z">
        <w:r w:rsidR="006D11F8">
          <w:rPr>
            <w:rFonts w:cs="Times New Roman"/>
            <w:b/>
            <w:bCs/>
            <w:sz w:val="18"/>
            <w:szCs w:val="18"/>
          </w:rPr>
          <w:t>5</w:t>
        </w:r>
        <w:r w:rsidR="006D11F8">
          <w:rPr>
            <w:rFonts w:cs="Times New Roman"/>
            <w:b/>
            <w:bCs/>
            <w:sz w:val="18"/>
            <w:szCs w:val="18"/>
            <w:rPrChange w:id="663" w:author="Yan XI" w:date="2022-07-25T09:13:00Z">
              <w:rPr>
                <w:rFonts w:cs="Times New Roman"/>
                <w:szCs w:val="18"/>
              </w:rPr>
            </w:rPrChange>
          </w:rPr>
          <w:t xml:space="preserve"> </w:t>
        </w:r>
        <w:r w:rsidR="006D11F8">
          <w:rPr>
            <w:rFonts w:cs="Times New Roman"/>
            <w:b/>
            <w:bCs/>
            <w:sz w:val="18"/>
            <w:szCs w:val="18"/>
          </w:rPr>
          <w:t xml:space="preserve"> </w:t>
        </w:r>
      </w:ins>
      <w:r>
        <w:rPr>
          <w:rFonts w:hAnsiTheme="majorEastAsia" w:hint="eastAsia"/>
          <w:b/>
          <w:bCs/>
          <w:sz w:val="18"/>
          <w:szCs w:val="18"/>
          <w:rPrChange w:id="664" w:author="Yan XI" w:date="2022-07-25T09:13:00Z">
            <w:rPr>
              <w:rFonts w:hAnsiTheme="majorEastAsia" w:hint="eastAsia"/>
              <w:szCs w:val="18"/>
            </w:rPr>
          </w:rPrChange>
        </w:rPr>
        <w:t>不同数据库间自我参照的元分析比较图。</w:t>
      </w:r>
      <w:r>
        <w:rPr>
          <w:rFonts w:cs="Times New Roman" w:hint="eastAsia"/>
          <w:b/>
          <w:bCs/>
          <w:sz w:val="18"/>
          <w:szCs w:val="18"/>
          <w:rPrChange w:id="665" w:author="Yan XI" w:date="2022-07-25T09:13:00Z">
            <w:rPr>
              <w:rFonts w:cs="Times New Roman" w:hint="eastAsia"/>
              <w:szCs w:val="18"/>
            </w:rPr>
          </w:rPrChange>
        </w:rPr>
        <w:t>（</w:t>
      </w:r>
      <w:r>
        <w:rPr>
          <w:rFonts w:cs="Times New Roman"/>
          <w:b/>
          <w:bCs/>
          <w:sz w:val="18"/>
          <w:szCs w:val="18"/>
          <w:rPrChange w:id="666" w:author="Yan XI" w:date="2022-07-25T09:13:00Z">
            <w:rPr>
              <w:rFonts w:cs="Times New Roman"/>
              <w:szCs w:val="18"/>
            </w:rPr>
          </w:rPrChange>
        </w:rPr>
        <w:t>A</w:t>
      </w:r>
      <w:r>
        <w:rPr>
          <w:rFonts w:cs="Times New Roman" w:hint="eastAsia"/>
          <w:b/>
          <w:bCs/>
          <w:sz w:val="18"/>
          <w:szCs w:val="18"/>
          <w:rPrChange w:id="667" w:author="Yan XI" w:date="2022-07-25T09:13:00Z">
            <w:rPr>
              <w:rFonts w:cs="Times New Roman" w:hint="eastAsia"/>
              <w:szCs w:val="18"/>
            </w:rPr>
          </w:rPrChange>
        </w:rPr>
        <w:t>）</w:t>
      </w:r>
      <w:r>
        <w:rPr>
          <w:rFonts w:cs="Times New Roman"/>
          <w:b/>
          <w:bCs/>
          <w:sz w:val="18"/>
          <w:szCs w:val="18"/>
          <w:rPrChange w:id="668" w:author="Yan XI" w:date="2022-07-25T09:13:00Z">
            <w:rPr>
              <w:rFonts w:cs="Times New Roman"/>
              <w:szCs w:val="18"/>
            </w:rPr>
          </w:rPrChange>
        </w:rPr>
        <w:t>Neurosynth</w:t>
      </w:r>
      <w:r>
        <w:rPr>
          <w:rFonts w:hAnsiTheme="majorEastAsia" w:hint="eastAsia"/>
          <w:b/>
          <w:bCs/>
          <w:sz w:val="18"/>
          <w:szCs w:val="18"/>
          <w:rPrChange w:id="669" w:author="Yan XI" w:date="2022-07-25T09:13:00Z">
            <w:rPr>
              <w:rFonts w:hAnsiTheme="majorEastAsia" w:hint="eastAsia"/>
              <w:szCs w:val="18"/>
            </w:rPr>
          </w:rPrChange>
        </w:rPr>
        <w:t>的元分析结果</w:t>
      </w:r>
      <w:r>
        <w:rPr>
          <w:rFonts w:hint="eastAsia"/>
          <w:b/>
          <w:bCs/>
          <w:sz w:val="18"/>
          <w:szCs w:val="18"/>
          <w:rPrChange w:id="670" w:author="Yan XI" w:date="2022-07-25T09:13:00Z">
            <w:rPr>
              <w:rFonts w:hint="eastAsia"/>
              <w:szCs w:val="18"/>
            </w:rPr>
          </w:rPrChange>
        </w:rPr>
        <w:t>图；</w:t>
      </w:r>
      <w:r>
        <w:rPr>
          <w:rFonts w:cs="Times New Roman" w:hint="eastAsia"/>
          <w:b/>
          <w:bCs/>
          <w:sz w:val="18"/>
          <w:szCs w:val="18"/>
          <w:rPrChange w:id="671" w:author="Yan XI" w:date="2022-07-25T09:13:00Z">
            <w:rPr>
              <w:rFonts w:cs="Times New Roman" w:hint="eastAsia"/>
              <w:szCs w:val="18"/>
            </w:rPr>
          </w:rPrChange>
        </w:rPr>
        <w:t>（</w:t>
      </w:r>
      <w:r>
        <w:rPr>
          <w:rFonts w:cs="Times New Roman"/>
          <w:b/>
          <w:bCs/>
          <w:sz w:val="18"/>
          <w:szCs w:val="18"/>
          <w:rPrChange w:id="672" w:author="Yan XI" w:date="2022-07-25T09:13:00Z">
            <w:rPr>
              <w:rFonts w:cs="Times New Roman"/>
              <w:szCs w:val="18"/>
            </w:rPr>
          </w:rPrChange>
        </w:rPr>
        <w:t>B</w:t>
      </w:r>
      <w:r>
        <w:rPr>
          <w:rFonts w:cs="Times New Roman" w:hint="eastAsia"/>
          <w:b/>
          <w:bCs/>
          <w:sz w:val="18"/>
          <w:szCs w:val="18"/>
          <w:rPrChange w:id="673" w:author="Yan XI" w:date="2022-07-25T09:13:00Z">
            <w:rPr>
              <w:rFonts w:cs="Times New Roman" w:hint="eastAsia"/>
              <w:szCs w:val="18"/>
            </w:rPr>
          </w:rPrChange>
        </w:rPr>
        <w:t>）</w:t>
      </w:r>
      <w:r>
        <w:rPr>
          <w:rFonts w:cs="Times New Roman"/>
          <w:b/>
          <w:bCs/>
          <w:sz w:val="18"/>
          <w:szCs w:val="18"/>
          <w:rPrChange w:id="674" w:author="Yan XI" w:date="2022-07-25T09:13:00Z">
            <w:rPr>
              <w:rFonts w:cs="Times New Roman"/>
              <w:szCs w:val="18"/>
            </w:rPr>
          </w:rPrChange>
        </w:rPr>
        <w:t>NeuroQuery</w:t>
      </w:r>
      <w:ins w:id="675" w:author="sun shuting" w:date="2022-09-28T11:30:00Z">
        <w:r w:rsidR="009B617C">
          <w:rPr>
            <w:rFonts w:cs="Times New Roman" w:hint="eastAsia"/>
            <w:b/>
            <w:bCs/>
            <w:sz w:val="18"/>
            <w:szCs w:val="18"/>
          </w:rPr>
          <w:t>预测</w:t>
        </w:r>
      </w:ins>
      <w:del w:id="676" w:author="sun shuting" w:date="2022-09-28T11:30:00Z">
        <w:r w:rsidDel="009B617C">
          <w:rPr>
            <w:rFonts w:hAnsiTheme="majorEastAsia" w:hint="eastAsia"/>
            <w:b/>
            <w:bCs/>
            <w:sz w:val="18"/>
            <w:szCs w:val="18"/>
            <w:rPrChange w:id="677" w:author="Yan XI" w:date="2022-07-25T09:13:00Z">
              <w:rPr>
                <w:rFonts w:hAnsiTheme="majorEastAsia" w:hint="eastAsia"/>
                <w:szCs w:val="18"/>
              </w:rPr>
            </w:rPrChange>
          </w:rPr>
          <w:delText>元分析</w:delText>
        </w:r>
      </w:del>
      <w:r>
        <w:rPr>
          <w:rFonts w:hAnsiTheme="majorEastAsia" w:hint="eastAsia"/>
          <w:b/>
          <w:bCs/>
          <w:sz w:val="18"/>
          <w:szCs w:val="18"/>
          <w:rPrChange w:id="678" w:author="Yan XI" w:date="2022-07-25T09:13:00Z">
            <w:rPr>
              <w:rFonts w:hAnsiTheme="majorEastAsia" w:hint="eastAsia"/>
              <w:szCs w:val="18"/>
            </w:rPr>
          </w:rPrChange>
        </w:rPr>
        <w:t>的结果图；</w:t>
      </w:r>
      <w:ins w:id="679" w:author="sun shuting" w:date="2022-09-28T11:30:00Z">
        <w:r w:rsidR="009B617C" w:rsidRPr="003C4098">
          <w:rPr>
            <w:rFonts w:cs="Times New Roman" w:hint="eastAsia"/>
            <w:b/>
            <w:bCs/>
            <w:sz w:val="18"/>
            <w:szCs w:val="18"/>
          </w:rPr>
          <w:t>（</w:t>
        </w:r>
        <w:r w:rsidR="009B617C" w:rsidRPr="003C4098">
          <w:rPr>
            <w:rFonts w:cs="Times New Roman"/>
            <w:b/>
            <w:bCs/>
            <w:sz w:val="18"/>
            <w:szCs w:val="18"/>
          </w:rPr>
          <w:t>C</w:t>
        </w:r>
        <w:r w:rsidR="009B617C" w:rsidRPr="003C4098">
          <w:rPr>
            <w:rFonts w:cs="Times New Roman" w:hint="eastAsia"/>
            <w:b/>
            <w:bCs/>
            <w:sz w:val="18"/>
            <w:szCs w:val="18"/>
          </w:rPr>
          <w:t>）</w:t>
        </w:r>
        <w:r w:rsidR="009B617C">
          <w:rPr>
            <w:rFonts w:cs="Times New Roman" w:hint="eastAsia"/>
            <w:b/>
            <w:bCs/>
            <w:sz w:val="18"/>
            <w:szCs w:val="18"/>
          </w:rPr>
          <w:t>本数据库</w:t>
        </w:r>
        <w:r w:rsidR="009B617C" w:rsidRPr="003C4098">
          <w:rPr>
            <w:rFonts w:cs="Times New Roman" w:hint="eastAsia"/>
            <w:b/>
            <w:bCs/>
            <w:sz w:val="18"/>
            <w:szCs w:val="18"/>
          </w:rPr>
          <w:t>的元分析结果图；</w:t>
        </w:r>
      </w:ins>
      <w:r>
        <w:rPr>
          <w:rFonts w:cs="Times New Roman" w:hint="eastAsia"/>
          <w:b/>
          <w:bCs/>
          <w:sz w:val="18"/>
          <w:szCs w:val="18"/>
          <w:rPrChange w:id="680" w:author="Yan XI" w:date="2022-07-25T09:13:00Z">
            <w:rPr>
              <w:rFonts w:cs="Times New Roman" w:hint="eastAsia"/>
              <w:szCs w:val="18"/>
            </w:rPr>
          </w:rPrChange>
        </w:rPr>
        <w:t>（</w:t>
      </w:r>
      <w:del w:id="681" w:author="sun shuting" w:date="2022-09-28T11:31:00Z">
        <w:r w:rsidDel="009B617C">
          <w:rPr>
            <w:rFonts w:cs="Times New Roman"/>
            <w:b/>
            <w:bCs/>
            <w:sz w:val="18"/>
            <w:szCs w:val="18"/>
            <w:rPrChange w:id="682" w:author="Yan XI" w:date="2022-07-25T09:13:00Z">
              <w:rPr>
                <w:rFonts w:cs="Times New Roman"/>
                <w:szCs w:val="18"/>
              </w:rPr>
            </w:rPrChange>
          </w:rPr>
          <w:delText>C</w:delText>
        </w:r>
      </w:del>
      <w:ins w:id="683" w:author="sun shuting" w:date="2022-09-28T11:31:00Z">
        <w:r w:rsidR="009B617C">
          <w:rPr>
            <w:rFonts w:cs="Times New Roman"/>
            <w:b/>
            <w:bCs/>
            <w:sz w:val="18"/>
            <w:szCs w:val="18"/>
          </w:rPr>
          <w:t>D</w:t>
        </w:r>
      </w:ins>
      <w:r>
        <w:rPr>
          <w:rFonts w:cs="Times New Roman" w:hint="eastAsia"/>
          <w:b/>
          <w:bCs/>
          <w:sz w:val="18"/>
          <w:szCs w:val="18"/>
          <w:rPrChange w:id="684" w:author="Yan XI" w:date="2022-07-25T09:13:00Z">
            <w:rPr>
              <w:rFonts w:cs="Times New Roman" w:hint="eastAsia"/>
              <w:szCs w:val="18"/>
            </w:rPr>
          </w:rPrChange>
        </w:rPr>
        <w:t>）自我</w:t>
      </w:r>
      <w:r>
        <w:rPr>
          <w:rFonts w:cs="Times New Roman"/>
          <w:b/>
          <w:bCs/>
          <w:sz w:val="18"/>
          <w:szCs w:val="18"/>
          <w:rPrChange w:id="685" w:author="Yan XI" w:date="2022-07-25T09:13:00Z">
            <w:rPr>
              <w:rFonts w:cs="Times New Roman"/>
              <w:szCs w:val="18"/>
            </w:rPr>
          </w:rPrChange>
        </w:rPr>
        <w:t xml:space="preserve"> vs </w:t>
      </w:r>
      <w:r>
        <w:rPr>
          <w:rFonts w:cs="Times New Roman" w:hint="eastAsia"/>
          <w:b/>
          <w:bCs/>
          <w:sz w:val="18"/>
          <w:szCs w:val="18"/>
          <w:rPrChange w:id="686" w:author="Yan XI" w:date="2022-07-25T09:13:00Z">
            <w:rPr>
              <w:rFonts w:cs="Times New Roman" w:hint="eastAsia"/>
              <w:szCs w:val="18"/>
            </w:rPr>
          </w:rPrChange>
        </w:rPr>
        <w:t>亲密他人的元分析结果图；（</w:t>
      </w:r>
      <w:del w:id="687" w:author="sun shuting" w:date="2022-09-28T11:31:00Z">
        <w:r w:rsidDel="009B617C">
          <w:rPr>
            <w:rFonts w:cs="Times New Roman"/>
            <w:b/>
            <w:bCs/>
            <w:sz w:val="18"/>
            <w:szCs w:val="18"/>
            <w:rPrChange w:id="688" w:author="Yan XI" w:date="2022-07-25T09:13:00Z">
              <w:rPr>
                <w:rFonts w:cs="Times New Roman"/>
                <w:szCs w:val="18"/>
              </w:rPr>
            </w:rPrChange>
          </w:rPr>
          <w:delText>D</w:delText>
        </w:r>
      </w:del>
      <w:ins w:id="689" w:author="sun shuting" w:date="2022-09-28T11:31:00Z">
        <w:r w:rsidR="009B617C">
          <w:rPr>
            <w:rFonts w:cs="Times New Roman"/>
            <w:b/>
            <w:bCs/>
            <w:sz w:val="18"/>
            <w:szCs w:val="18"/>
          </w:rPr>
          <w:t>E</w:t>
        </w:r>
      </w:ins>
      <w:r>
        <w:rPr>
          <w:rFonts w:cs="Times New Roman" w:hint="eastAsia"/>
          <w:b/>
          <w:bCs/>
          <w:sz w:val="18"/>
          <w:szCs w:val="18"/>
          <w:rPrChange w:id="690" w:author="Yan XI" w:date="2022-07-25T09:13:00Z">
            <w:rPr>
              <w:rFonts w:cs="Times New Roman" w:hint="eastAsia"/>
              <w:szCs w:val="18"/>
            </w:rPr>
          </w:rPrChange>
        </w:rPr>
        <w:t>）自我</w:t>
      </w:r>
      <w:r>
        <w:rPr>
          <w:rFonts w:cs="Times New Roman"/>
          <w:b/>
          <w:bCs/>
          <w:sz w:val="18"/>
          <w:szCs w:val="18"/>
          <w:rPrChange w:id="691" w:author="Yan XI" w:date="2022-07-25T09:13:00Z">
            <w:rPr>
              <w:rFonts w:cs="Times New Roman"/>
              <w:szCs w:val="18"/>
            </w:rPr>
          </w:rPrChange>
        </w:rPr>
        <w:t xml:space="preserve">vs </w:t>
      </w:r>
      <w:r>
        <w:rPr>
          <w:rFonts w:cs="Times New Roman" w:hint="eastAsia"/>
          <w:b/>
          <w:bCs/>
          <w:sz w:val="18"/>
          <w:szCs w:val="18"/>
          <w:rPrChange w:id="692" w:author="Yan XI" w:date="2022-07-25T09:13:00Z">
            <w:rPr>
              <w:rFonts w:cs="Times New Roman" w:hint="eastAsia"/>
              <w:szCs w:val="18"/>
            </w:rPr>
          </w:rPrChange>
        </w:rPr>
        <w:t>名人的元分析结果图；（</w:t>
      </w:r>
      <w:del w:id="693" w:author="sun shuting" w:date="2022-09-28T11:31:00Z">
        <w:r w:rsidDel="009B617C">
          <w:rPr>
            <w:rFonts w:cs="Times New Roman"/>
            <w:b/>
            <w:bCs/>
            <w:sz w:val="18"/>
            <w:szCs w:val="18"/>
            <w:rPrChange w:id="694" w:author="Yan XI" w:date="2022-07-25T09:13:00Z">
              <w:rPr>
                <w:rFonts w:cs="Times New Roman"/>
                <w:szCs w:val="18"/>
              </w:rPr>
            </w:rPrChange>
          </w:rPr>
          <w:delText>E</w:delText>
        </w:r>
      </w:del>
      <w:ins w:id="695" w:author="sun shuting" w:date="2022-09-28T11:31:00Z">
        <w:r w:rsidR="009B617C">
          <w:rPr>
            <w:rFonts w:cs="Times New Roman"/>
            <w:b/>
            <w:bCs/>
            <w:sz w:val="18"/>
            <w:szCs w:val="18"/>
          </w:rPr>
          <w:t>F</w:t>
        </w:r>
      </w:ins>
      <w:r>
        <w:rPr>
          <w:rFonts w:cs="Times New Roman" w:hint="eastAsia"/>
          <w:b/>
          <w:bCs/>
          <w:sz w:val="18"/>
          <w:szCs w:val="18"/>
          <w:rPrChange w:id="696" w:author="Yan XI" w:date="2022-07-25T09:13:00Z">
            <w:rPr>
              <w:rFonts w:cs="Times New Roman" w:hint="eastAsia"/>
              <w:szCs w:val="18"/>
            </w:rPr>
          </w:rPrChange>
        </w:rPr>
        <w:t>）自我</w:t>
      </w:r>
      <w:r>
        <w:rPr>
          <w:rFonts w:cs="Times New Roman"/>
          <w:b/>
          <w:bCs/>
          <w:sz w:val="18"/>
          <w:szCs w:val="18"/>
          <w:rPrChange w:id="697" w:author="Yan XI" w:date="2022-07-25T09:13:00Z">
            <w:rPr>
              <w:rFonts w:cs="Times New Roman"/>
              <w:szCs w:val="18"/>
            </w:rPr>
          </w:rPrChange>
        </w:rPr>
        <w:t xml:space="preserve">vs </w:t>
      </w:r>
      <w:r>
        <w:rPr>
          <w:rFonts w:cs="Times New Roman" w:hint="eastAsia"/>
          <w:b/>
          <w:bCs/>
          <w:sz w:val="18"/>
          <w:szCs w:val="18"/>
          <w:rPrChange w:id="698" w:author="Yan XI" w:date="2022-07-25T09:13:00Z">
            <w:rPr>
              <w:rFonts w:cs="Times New Roman" w:hint="eastAsia"/>
              <w:szCs w:val="18"/>
            </w:rPr>
          </w:rPrChange>
        </w:rPr>
        <w:t>非人称的元分析结果图；（</w:t>
      </w:r>
      <w:del w:id="699" w:author="sun shuting" w:date="2022-09-28T11:32:00Z">
        <w:r w:rsidDel="00A60E82">
          <w:rPr>
            <w:rFonts w:cs="Times New Roman"/>
            <w:b/>
            <w:bCs/>
            <w:sz w:val="18"/>
            <w:szCs w:val="18"/>
            <w:rPrChange w:id="700" w:author="Yan XI" w:date="2022-07-25T09:13:00Z">
              <w:rPr>
                <w:rFonts w:cs="Times New Roman"/>
                <w:szCs w:val="18"/>
              </w:rPr>
            </w:rPrChange>
          </w:rPr>
          <w:delText>F</w:delText>
        </w:r>
      </w:del>
      <w:ins w:id="701" w:author="sun shuting" w:date="2022-09-28T11:32:00Z">
        <w:r w:rsidR="00A60E82">
          <w:rPr>
            <w:rFonts w:cs="Times New Roman"/>
            <w:b/>
            <w:bCs/>
            <w:sz w:val="18"/>
            <w:szCs w:val="18"/>
          </w:rPr>
          <w:t>G</w:t>
        </w:r>
      </w:ins>
      <w:r>
        <w:rPr>
          <w:rFonts w:cs="Times New Roman" w:hint="eastAsia"/>
          <w:b/>
          <w:bCs/>
          <w:sz w:val="18"/>
          <w:szCs w:val="18"/>
          <w:rPrChange w:id="702" w:author="Yan XI" w:date="2022-07-25T09:13:00Z">
            <w:rPr>
              <w:rFonts w:cs="Times New Roman" w:hint="eastAsia"/>
              <w:szCs w:val="18"/>
            </w:rPr>
          </w:rPrChange>
        </w:rPr>
        <w:t>）自我</w:t>
      </w:r>
      <w:r>
        <w:rPr>
          <w:rFonts w:cs="Times New Roman"/>
          <w:b/>
          <w:bCs/>
          <w:sz w:val="18"/>
          <w:szCs w:val="18"/>
          <w:rPrChange w:id="703" w:author="Yan XI" w:date="2022-07-25T09:13:00Z">
            <w:rPr>
              <w:rFonts w:cs="Times New Roman"/>
              <w:szCs w:val="18"/>
            </w:rPr>
          </w:rPrChange>
        </w:rPr>
        <w:t>vs</w:t>
      </w:r>
      <w:r>
        <w:rPr>
          <w:rFonts w:cs="Times New Roman" w:hint="eastAsia"/>
          <w:b/>
          <w:bCs/>
          <w:sz w:val="18"/>
          <w:szCs w:val="18"/>
          <w:rPrChange w:id="704" w:author="Yan XI" w:date="2022-07-25T09:13:00Z">
            <w:rPr>
              <w:rFonts w:cs="Times New Roman" w:hint="eastAsia"/>
              <w:szCs w:val="18"/>
            </w:rPr>
          </w:rPrChange>
        </w:rPr>
        <w:t>名人与自我</w:t>
      </w:r>
      <w:r>
        <w:rPr>
          <w:rFonts w:cs="Times New Roman"/>
          <w:b/>
          <w:bCs/>
          <w:sz w:val="18"/>
          <w:szCs w:val="18"/>
          <w:rPrChange w:id="705" w:author="Yan XI" w:date="2022-07-25T09:13:00Z">
            <w:rPr>
              <w:rFonts w:cs="Times New Roman"/>
              <w:szCs w:val="18"/>
            </w:rPr>
          </w:rPrChange>
        </w:rPr>
        <w:t>vs</w:t>
      </w:r>
      <w:r>
        <w:rPr>
          <w:rFonts w:cs="Times New Roman" w:hint="eastAsia"/>
          <w:b/>
          <w:bCs/>
          <w:sz w:val="18"/>
          <w:szCs w:val="18"/>
          <w:rPrChange w:id="706" w:author="Yan XI" w:date="2022-07-25T09:13:00Z">
            <w:rPr>
              <w:rFonts w:cs="Times New Roman" w:hint="eastAsia"/>
              <w:szCs w:val="18"/>
            </w:rPr>
          </w:rPrChange>
        </w:rPr>
        <w:t>非人称的元分析结果差异图；（</w:t>
      </w:r>
      <w:del w:id="707" w:author="sun shuting" w:date="2022-09-28T11:32:00Z">
        <w:r w:rsidDel="00A60E82">
          <w:rPr>
            <w:rFonts w:cs="Times New Roman"/>
            <w:b/>
            <w:bCs/>
            <w:sz w:val="18"/>
            <w:szCs w:val="18"/>
            <w:rPrChange w:id="708" w:author="Yan XI" w:date="2022-07-25T09:13:00Z">
              <w:rPr>
                <w:rFonts w:cs="Times New Roman"/>
                <w:szCs w:val="18"/>
              </w:rPr>
            </w:rPrChange>
          </w:rPr>
          <w:delText>G</w:delText>
        </w:r>
      </w:del>
      <w:ins w:id="709" w:author="sun shuting" w:date="2022-09-28T11:32:00Z">
        <w:r w:rsidR="00A60E82">
          <w:rPr>
            <w:rFonts w:cs="Times New Roman"/>
            <w:b/>
            <w:bCs/>
            <w:sz w:val="18"/>
            <w:szCs w:val="18"/>
          </w:rPr>
          <w:t>H</w:t>
        </w:r>
      </w:ins>
      <w:r>
        <w:rPr>
          <w:rFonts w:cs="Times New Roman" w:hint="eastAsia"/>
          <w:b/>
          <w:bCs/>
          <w:sz w:val="18"/>
          <w:szCs w:val="18"/>
          <w:rPrChange w:id="710" w:author="Yan XI" w:date="2022-07-25T09:13:00Z">
            <w:rPr>
              <w:rFonts w:cs="Times New Roman" w:hint="eastAsia"/>
              <w:szCs w:val="18"/>
            </w:rPr>
          </w:rPrChange>
        </w:rPr>
        <w:t>）自我</w:t>
      </w:r>
      <w:r>
        <w:rPr>
          <w:rFonts w:cs="Times New Roman"/>
          <w:b/>
          <w:bCs/>
          <w:sz w:val="18"/>
          <w:szCs w:val="18"/>
          <w:rPrChange w:id="711" w:author="Yan XI" w:date="2022-07-25T09:13:00Z">
            <w:rPr>
              <w:rFonts w:cs="Times New Roman"/>
              <w:szCs w:val="18"/>
            </w:rPr>
          </w:rPrChange>
        </w:rPr>
        <w:t>vs</w:t>
      </w:r>
      <w:r>
        <w:rPr>
          <w:rFonts w:cs="Times New Roman" w:hint="eastAsia"/>
          <w:b/>
          <w:bCs/>
          <w:sz w:val="18"/>
          <w:szCs w:val="18"/>
          <w:rPrChange w:id="712" w:author="Yan XI" w:date="2022-07-25T09:13:00Z">
            <w:rPr>
              <w:rFonts w:cs="Times New Roman" w:hint="eastAsia"/>
              <w:szCs w:val="18"/>
            </w:rPr>
          </w:rPrChange>
        </w:rPr>
        <w:t>亲密他人与自我</w:t>
      </w:r>
      <w:r>
        <w:rPr>
          <w:rFonts w:cs="Times New Roman"/>
          <w:b/>
          <w:bCs/>
          <w:sz w:val="18"/>
          <w:szCs w:val="18"/>
          <w:rPrChange w:id="713" w:author="Yan XI" w:date="2022-07-25T09:13:00Z">
            <w:rPr>
              <w:rFonts w:cs="Times New Roman"/>
              <w:szCs w:val="18"/>
            </w:rPr>
          </w:rPrChange>
        </w:rPr>
        <w:t>vs</w:t>
      </w:r>
      <w:r>
        <w:rPr>
          <w:rFonts w:cs="Times New Roman" w:hint="eastAsia"/>
          <w:b/>
          <w:bCs/>
          <w:sz w:val="18"/>
          <w:szCs w:val="18"/>
          <w:rPrChange w:id="714" w:author="Yan XI" w:date="2022-07-25T09:13:00Z">
            <w:rPr>
              <w:rFonts w:cs="Times New Roman" w:hint="eastAsia"/>
              <w:szCs w:val="18"/>
            </w:rPr>
          </w:rPrChange>
        </w:rPr>
        <w:t>名人的元分析结果差异图；（</w:t>
      </w:r>
      <w:del w:id="715" w:author="sun shuting" w:date="2022-09-28T11:32:00Z">
        <w:r w:rsidDel="009C4341">
          <w:rPr>
            <w:rFonts w:cs="Times New Roman"/>
            <w:b/>
            <w:bCs/>
            <w:sz w:val="18"/>
            <w:szCs w:val="18"/>
            <w:rPrChange w:id="716" w:author="Yan XI" w:date="2022-07-25T09:13:00Z">
              <w:rPr>
                <w:rFonts w:cs="Times New Roman"/>
                <w:szCs w:val="18"/>
              </w:rPr>
            </w:rPrChange>
          </w:rPr>
          <w:delText>H</w:delText>
        </w:r>
      </w:del>
      <w:ins w:id="717" w:author="sun shuting" w:date="2022-09-28T11:32:00Z">
        <w:r w:rsidR="009C4341">
          <w:rPr>
            <w:rFonts w:cs="Times New Roman"/>
            <w:b/>
            <w:bCs/>
            <w:sz w:val="18"/>
            <w:szCs w:val="18"/>
          </w:rPr>
          <w:t>I</w:t>
        </w:r>
      </w:ins>
      <w:r>
        <w:rPr>
          <w:rFonts w:cs="Times New Roman" w:hint="eastAsia"/>
          <w:b/>
          <w:bCs/>
          <w:sz w:val="18"/>
          <w:szCs w:val="18"/>
          <w:rPrChange w:id="718" w:author="Yan XI" w:date="2022-07-25T09:13:00Z">
            <w:rPr>
              <w:rFonts w:cs="Times New Roman" w:hint="eastAsia"/>
              <w:szCs w:val="18"/>
            </w:rPr>
          </w:rPrChange>
        </w:rPr>
        <w:t>）自我</w:t>
      </w:r>
      <w:r>
        <w:rPr>
          <w:rFonts w:cs="Times New Roman"/>
          <w:b/>
          <w:bCs/>
          <w:sz w:val="18"/>
          <w:szCs w:val="18"/>
          <w:rPrChange w:id="719" w:author="Yan XI" w:date="2022-07-25T09:13:00Z">
            <w:rPr>
              <w:rFonts w:cs="Times New Roman"/>
              <w:szCs w:val="18"/>
            </w:rPr>
          </w:rPrChange>
        </w:rPr>
        <w:t>vs</w:t>
      </w:r>
      <w:r>
        <w:rPr>
          <w:rFonts w:cs="Times New Roman" w:hint="eastAsia"/>
          <w:b/>
          <w:bCs/>
          <w:sz w:val="18"/>
          <w:szCs w:val="18"/>
          <w:rPrChange w:id="720" w:author="Yan XI" w:date="2022-07-25T09:13:00Z">
            <w:rPr>
              <w:rFonts w:cs="Times New Roman" w:hint="eastAsia"/>
              <w:szCs w:val="18"/>
            </w:rPr>
          </w:rPrChange>
        </w:rPr>
        <w:t>亲密他人与自我</w:t>
      </w:r>
      <w:r>
        <w:rPr>
          <w:rFonts w:cs="Times New Roman"/>
          <w:b/>
          <w:bCs/>
          <w:sz w:val="18"/>
          <w:szCs w:val="18"/>
          <w:rPrChange w:id="721" w:author="Yan XI" w:date="2022-07-25T09:13:00Z">
            <w:rPr>
              <w:rFonts w:cs="Times New Roman"/>
              <w:szCs w:val="18"/>
            </w:rPr>
          </w:rPrChange>
        </w:rPr>
        <w:t>vs</w:t>
      </w:r>
      <w:r>
        <w:rPr>
          <w:rFonts w:cs="Times New Roman" w:hint="eastAsia"/>
          <w:b/>
          <w:bCs/>
          <w:sz w:val="18"/>
          <w:szCs w:val="18"/>
          <w:rPrChange w:id="722" w:author="Yan XI" w:date="2022-07-25T09:13:00Z">
            <w:rPr>
              <w:rFonts w:cs="Times New Roman" w:hint="eastAsia"/>
              <w:szCs w:val="18"/>
            </w:rPr>
          </w:rPrChange>
        </w:rPr>
        <w:t>非人称的元分析结果差异图。</w:t>
      </w:r>
    </w:p>
    <w:p w14:paraId="1EFD0574" w14:textId="77777777" w:rsidR="00FE3AA6" w:rsidRDefault="00FE3AA6">
      <w:pPr>
        <w:tabs>
          <w:tab w:val="left" w:pos="2970"/>
          <w:tab w:val="center" w:pos="7189"/>
        </w:tabs>
        <w:jc w:val="center"/>
        <w:rPr>
          <w:ins w:id="723" w:author="sun shuting" w:date="2022-09-24T16:15:00Z"/>
          <w:rFonts w:cs="Times New Roman"/>
          <w:b/>
          <w:bCs/>
          <w:sz w:val="18"/>
          <w:szCs w:val="18"/>
        </w:rPr>
      </w:pPr>
    </w:p>
    <w:p w14:paraId="565DAF82" w14:textId="64313233" w:rsidR="00067D5C" w:rsidRPr="008C1974" w:rsidRDefault="00067D5C">
      <w:pPr>
        <w:tabs>
          <w:tab w:val="left" w:pos="2970"/>
          <w:tab w:val="center" w:pos="7189"/>
        </w:tabs>
        <w:jc w:val="center"/>
        <w:rPr>
          <w:ins w:id="724" w:author="sun shuting" w:date="2022-09-24T01:09:00Z"/>
          <w:rFonts w:cs="Times New Roman"/>
          <w:b/>
          <w:bCs/>
          <w:sz w:val="18"/>
          <w:szCs w:val="18"/>
          <w:rPrChange w:id="725" w:author="Yan XI" w:date="2022-07-25T09:13:00Z">
            <w:rPr>
              <w:ins w:id="726" w:author="sun shuting" w:date="2022-09-24T01:09:00Z"/>
              <w:rFonts w:cs="Times New Roman"/>
              <w:szCs w:val="18"/>
            </w:rPr>
          </w:rPrChange>
        </w:rPr>
      </w:pPr>
      <w:ins w:id="727" w:author="sun shuting" w:date="2022-09-24T01:09:00Z">
        <w:r w:rsidRPr="00067D5C">
          <w:rPr>
            <w:rFonts w:cs="Times New Roman"/>
            <w:b/>
            <w:bCs/>
            <w:sz w:val="18"/>
            <w:szCs w:val="18"/>
          </w:rPr>
          <w:t xml:space="preserve">Figure </w:t>
        </w:r>
      </w:ins>
      <w:ins w:id="728" w:author="sun shuting" w:date="2022-09-25T17:59:00Z">
        <w:r w:rsidR="006D11F8">
          <w:rPr>
            <w:rFonts w:cs="Times New Roman"/>
            <w:b/>
            <w:bCs/>
            <w:sz w:val="18"/>
            <w:szCs w:val="18"/>
          </w:rPr>
          <w:t>5</w:t>
        </w:r>
      </w:ins>
      <w:ins w:id="729" w:author="sun shuting" w:date="2022-09-24T01:09:00Z">
        <w:r w:rsidRPr="00067D5C">
          <w:rPr>
            <w:rFonts w:cs="Times New Roman"/>
            <w:b/>
            <w:bCs/>
            <w:sz w:val="18"/>
            <w:szCs w:val="18"/>
          </w:rPr>
          <w:t xml:space="preserve"> Self-reference meta-analysis comparison between different databases. ( A ) Neurosynth meta-analysis results ; ( B ) Results of NeuroQuery meta-analysis ; </w:t>
        </w:r>
      </w:ins>
      <w:ins w:id="730" w:author="sun shuting" w:date="2022-09-28T17:36:00Z">
        <w:r w:rsidR="001427E8" w:rsidRPr="00067D5C">
          <w:rPr>
            <w:rFonts w:cs="Times New Roman"/>
            <w:b/>
            <w:bCs/>
            <w:sz w:val="18"/>
            <w:szCs w:val="18"/>
          </w:rPr>
          <w:t xml:space="preserve">( </w:t>
        </w:r>
        <w:r w:rsidR="001427E8">
          <w:rPr>
            <w:rFonts w:cs="Times New Roman"/>
            <w:b/>
            <w:bCs/>
            <w:sz w:val="18"/>
            <w:szCs w:val="18"/>
          </w:rPr>
          <w:t>C</w:t>
        </w:r>
        <w:r w:rsidR="001427E8" w:rsidRPr="00067D5C">
          <w:rPr>
            <w:rFonts w:cs="Times New Roman"/>
            <w:b/>
            <w:bCs/>
            <w:sz w:val="18"/>
            <w:szCs w:val="18"/>
          </w:rPr>
          <w:t xml:space="preserve"> )</w:t>
        </w:r>
      </w:ins>
      <w:ins w:id="731" w:author="sun shuting" w:date="2022-09-28T17:37:00Z">
        <w:r w:rsidR="001427E8" w:rsidRPr="001427E8">
          <w:t xml:space="preserve"> </w:t>
        </w:r>
        <w:r w:rsidR="001427E8">
          <w:rPr>
            <w:rFonts w:cs="Times New Roman"/>
            <w:b/>
            <w:bCs/>
            <w:sz w:val="18"/>
            <w:szCs w:val="18"/>
          </w:rPr>
          <w:t>M</w:t>
        </w:r>
        <w:r w:rsidR="001427E8" w:rsidRPr="001427E8">
          <w:rPr>
            <w:rFonts w:cs="Times New Roman"/>
            <w:b/>
            <w:bCs/>
            <w:sz w:val="18"/>
            <w:szCs w:val="18"/>
          </w:rPr>
          <w:t>eta-analysis results for this database</w:t>
        </w:r>
      </w:ins>
      <w:ins w:id="732" w:author="sun shuting" w:date="2022-09-28T17:36:00Z">
        <w:r w:rsidR="001427E8" w:rsidRPr="00067D5C">
          <w:rPr>
            <w:rFonts w:cs="Times New Roman"/>
            <w:b/>
            <w:bCs/>
            <w:sz w:val="18"/>
            <w:szCs w:val="18"/>
          </w:rPr>
          <w:t xml:space="preserve"> </w:t>
        </w:r>
        <w:r w:rsidR="001427E8">
          <w:rPr>
            <w:rFonts w:cs="Times New Roman"/>
            <w:b/>
            <w:bCs/>
            <w:sz w:val="18"/>
            <w:szCs w:val="18"/>
          </w:rPr>
          <w:t>;</w:t>
        </w:r>
      </w:ins>
      <w:ins w:id="733" w:author="sun shuting" w:date="2022-09-24T01:09:00Z">
        <w:r w:rsidRPr="00067D5C">
          <w:rPr>
            <w:rFonts w:cs="Times New Roman"/>
            <w:b/>
            <w:bCs/>
            <w:sz w:val="18"/>
            <w:szCs w:val="18"/>
          </w:rPr>
          <w:t xml:space="preserve">( </w:t>
        </w:r>
      </w:ins>
      <w:ins w:id="734" w:author="sun shuting" w:date="2022-09-28T17:36:00Z">
        <w:r w:rsidR="001427E8">
          <w:rPr>
            <w:rFonts w:cs="Times New Roman"/>
            <w:b/>
            <w:bCs/>
            <w:sz w:val="18"/>
            <w:szCs w:val="18"/>
          </w:rPr>
          <w:t>D</w:t>
        </w:r>
      </w:ins>
      <w:ins w:id="735" w:author="sun shuting" w:date="2022-09-24T01:09:00Z">
        <w:r w:rsidRPr="00067D5C">
          <w:rPr>
            <w:rFonts w:cs="Times New Roman"/>
            <w:b/>
            <w:bCs/>
            <w:sz w:val="18"/>
            <w:szCs w:val="18"/>
          </w:rPr>
          <w:t xml:space="preserve"> ) Meta-analysis results of self vs intimate others ; ( </w:t>
        </w:r>
      </w:ins>
      <w:ins w:id="736" w:author="sun shuting" w:date="2022-09-28T17:36:00Z">
        <w:r w:rsidR="003057E7">
          <w:rPr>
            <w:rFonts w:cs="Times New Roman"/>
            <w:b/>
            <w:bCs/>
            <w:sz w:val="18"/>
            <w:szCs w:val="18"/>
          </w:rPr>
          <w:t>E</w:t>
        </w:r>
      </w:ins>
      <w:ins w:id="737" w:author="sun shuting" w:date="2022-09-24T01:09:00Z">
        <w:r w:rsidRPr="00067D5C">
          <w:rPr>
            <w:rFonts w:cs="Times New Roman"/>
            <w:b/>
            <w:bCs/>
            <w:sz w:val="18"/>
            <w:szCs w:val="18"/>
          </w:rPr>
          <w:t xml:space="preserve"> ) Self vs celebrity meta-analysis results ; ( </w:t>
        </w:r>
      </w:ins>
      <w:ins w:id="738" w:author="sun shuting" w:date="2022-09-28T17:36:00Z">
        <w:r w:rsidR="003057E7">
          <w:rPr>
            <w:rFonts w:cs="Times New Roman"/>
            <w:b/>
            <w:bCs/>
            <w:sz w:val="18"/>
            <w:szCs w:val="18"/>
          </w:rPr>
          <w:t>F</w:t>
        </w:r>
      </w:ins>
      <w:ins w:id="739" w:author="sun shuting" w:date="2022-09-24T01:09:00Z">
        <w:r w:rsidRPr="00067D5C">
          <w:rPr>
            <w:rFonts w:cs="Times New Roman"/>
            <w:b/>
            <w:bCs/>
            <w:sz w:val="18"/>
            <w:szCs w:val="18"/>
          </w:rPr>
          <w:t xml:space="preserve"> ) Self vs impersonal meta-analysis results ; ( </w:t>
        </w:r>
      </w:ins>
      <w:ins w:id="740" w:author="sun shuting" w:date="2022-09-28T17:36:00Z">
        <w:r w:rsidR="003057E7">
          <w:rPr>
            <w:rFonts w:cs="Times New Roman"/>
            <w:b/>
            <w:bCs/>
            <w:sz w:val="18"/>
            <w:szCs w:val="18"/>
          </w:rPr>
          <w:t>G</w:t>
        </w:r>
      </w:ins>
      <w:ins w:id="741" w:author="sun shuting" w:date="2022-09-24T01:09:00Z">
        <w:r w:rsidRPr="00067D5C">
          <w:rPr>
            <w:rFonts w:cs="Times New Roman"/>
            <w:b/>
            <w:bCs/>
            <w:sz w:val="18"/>
            <w:szCs w:val="18"/>
          </w:rPr>
          <w:t xml:space="preserve"> ) Self vs celebrity and self vs impersonal meta-analysis results difference map ; ( </w:t>
        </w:r>
      </w:ins>
      <w:ins w:id="742" w:author="sun shuting" w:date="2022-09-28T17:36:00Z">
        <w:r w:rsidR="003057E7">
          <w:rPr>
            <w:rFonts w:cs="Times New Roman"/>
            <w:b/>
            <w:bCs/>
            <w:sz w:val="18"/>
            <w:szCs w:val="18"/>
          </w:rPr>
          <w:t>H</w:t>
        </w:r>
      </w:ins>
      <w:ins w:id="743" w:author="sun shuting" w:date="2022-09-24T01:09:00Z">
        <w:r w:rsidRPr="00067D5C">
          <w:rPr>
            <w:rFonts w:cs="Times New Roman"/>
            <w:b/>
            <w:bCs/>
            <w:sz w:val="18"/>
            <w:szCs w:val="18"/>
          </w:rPr>
          <w:t xml:space="preserve"> ) self vs intimate others and self vs celebrity meta-analysis results difference diagram ; ( </w:t>
        </w:r>
      </w:ins>
      <w:ins w:id="744" w:author="sun shuting" w:date="2022-09-28T17:36:00Z">
        <w:r w:rsidR="003057E7">
          <w:rPr>
            <w:rFonts w:cs="Times New Roman"/>
            <w:b/>
            <w:bCs/>
            <w:sz w:val="18"/>
            <w:szCs w:val="18"/>
          </w:rPr>
          <w:t>I</w:t>
        </w:r>
      </w:ins>
      <w:ins w:id="745" w:author="sun shuting" w:date="2022-09-24T01:09:00Z">
        <w:r w:rsidRPr="00067D5C">
          <w:rPr>
            <w:rFonts w:cs="Times New Roman"/>
            <w:b/>
            <w:bCs/>
            <w:sz w:val="18"/>
            <w:szCs w:val="18"/>
          </w:rPr>
          <w:t xml:space="preserve"> ) Self vs intimate others and self vs impersonal meta-analysis results difference map.</w:t>
        </w:r>
      </w:ins>
    </w:p>
    <w:p w14:paraId="493FF012" w14:textId="77777777" w:rsidR="008C1974" w:rsidRDefault="008C1974">
      <w:pPr>
        <w:tabs>
          <w:tab w:val="left" w:pos="2970"/>
          <w:tab w:val="center" w:pos="7189"/>
        </w:tabs>
        <w:jc w:val="center"/>
        <w:rPr>
          <w:rFonts w:cs="Times New Roman"/>
          <w:szCs w:val="18"/>
        </w:rPr>
      </w:pPr>
    </w:p>
    <w:p w14:paraId="34E9B111" w14:textId="77777777" w:rsidR="008C1974" w:rsidRDefault="00570D91">
      <w:pPr>
        <w:tabs>
          <w:tab w:val="left" w:pos="2970"/>
          <w:tab w:val="center" w:pos="7189"/>
        </w:tabs>
        <w:jc w:val="center"/>
        <w:rPr>
          <w:del w:id="746" w:author="Yan XI" w:date="2022-07-22T14:34:00Z"/>
          <w:rFonts w:cs="Times New Roman"/>
          <w:szCs w:val="18"/>
        </w:rPr>
      </w:pPr>
      <w:del w:id="747" w:author="Yan XI" w:date="2022-07-22T14:34:00Z">
        <w:r>
          <w:rPr>
            <w:rFonts w:cs="Times New Roman"/>
            <w:szCs w:val="18"/>
          </w:rPr>
          <w:br w:type="page"/>
        </w:r>
      </w:del>
    </w:p>
    <w:p w14:paraId="043A9A71" w14:textId="11BA15E1" w:rsidR="008C1974" w:rsidRDefault="00570D91">
      <w:pPr>
        <w:tabs>
          <w:tab w:val="left" w:pos="2970"/>
          <w:tab w:val="center" w:pos="7189"/>
        </w:tabs>
        <w:spacing w:beforeLines="50" w:before="156" w:afterLines="50" w:after="156"/>
        <w:jc w:val="center"/>
        <w:rPr>
          <w:ins w:id="748" w:author="sun shuting" w:date="2022-09-24T01:10:00Z"/>
          <w:rFonts w:cs="Times New Roman"/>
          <w:b/>
          <w:color w:val="000000"/>
          <w:sz w:val="18"/>
          <w:szCs w:val="21"/>
        </w:rPr>
      </w:pPr>
      <w:r>
        <w:rPr>
          <w:rFonts w:cs="Times New Roman" w:hint="eastAsia"/>
          <w:b/>
          <w:color w:val="000000"/>
          <w:sz w:val="18"/>
          <w:szCs w:val="21"/>
        </w:rPr>
        <w:lastRenderedPageBreak/>
        <w:t>表</w:t>
      </w:r>
      <w:r>
        <w:rPr>
          <w:rFonts w:cs="Times New Roman"/>
          <w:b/>
          <w:color w:val="000000"/>
          <w:sz w:val="18"/>
          <w:szCs w:val="21"/>
        </w:rPr>
        <w:t>1</w:t>
      </w:r>
      <w:del w:id="749" w:author="Yan XI" w:date="2022-07-22T14:34:00Z">
        <w:r>
          <w:rPr>
            <w:rFonts w:cs="Times New Roman"/>
            <w:b/>
            <w:color w:val="000000"/>
            <w:sz w:val="18"/>
            <w:szCs w:val="21"/>
          </w:rPr>
          <w:delText xml:space="preserve">. </w:delText>
        </w:r>
      </w:del>
      <w:ins w:id="750" w:author="Yan XI" w:date="2022-07-22T14:34:00Z">
        <w:r>
          <w:rPr>
            <w:rFonts w:cs="Times New Roman"/>
            <w:b/>
            <w:color w:val="000000"/>
            <w:sz w:val="18"/>
            <w:szCs w:val="21"/>
          </w:rPr>
          <w:t xml:space="preserve">  </w:t>
        </w:r>
      </w:ins>
      <w:r>
        <w:rPr>
          <w:rFonts w:cs="Times New Roman" w:hint="eastAsia"/>
          <w:b/>
          <w:color w:val="000000"/>
          <w:sz w:val="18"/>
          <w:szCs w:val="21"/>
        </w:rPr>
        <w:t>元分析的结果</w:t>
      </w:r>
    </w:p>
    <w:p w14:paraId="2AE62205" w14:textId="1408899D" w:rsidR="00067D5C" w:rsidRDefault="00067D5C">
      <w:pPr>
        <w:tabs>
          <w:tab w:val="left" w:pos="2970"/>
          <w:tab w:val="center" w:pos="7189"/>
        </w:tabs>
        <w:spacing w:beforeLines="50" w:before="156" w:afterLines="50" w:after="156"/>
        <w:jc w:val="center"/>
        <w:rPr>
          <w:rFonts w:cs="Times New Roman"/>
          <w:b/>
          <w:color w:val="000000"/>
          <w:sz w:val="18"/>
          <w:szCs w:val="21"/>
        </w:rPr>
      </w:pPr>
      <w:ins w:id="751" w:author="sun shuting" w:date="2022-09-24T01:10:00Z">
        <w:r w:rsidRPr="00067D5C">
          <w:rPr>
            <w:rFonts w:cs="Times New Roman"/>
            <w:b/>
            <w:color w:val="000000"/>
            <w:sz w:val="18"/>
            <w:szCs w:val="21"/>
          </w:rPr>
          <w:t>Table 1. Results of meta-analysis</w:t>
        </w:r>
      </w:ins>
    </w:p>
    <w:tbl>
      <w:tblPr>
        <w:tblStyle w:val="ac"/>
        <w:tblW w:w="5000" w:type="pct"/>
        <w:jc w:val="center"/>
        <w:tblBorders>
          <w:top w:val="single" w:sz="12" w:space="0" w:color="auto"/>
          <w:left w:val="none" w:sz="0" w:space="0" w:color="auto"/>
          <w:bottom w:val="single" w:sz="12" w:space="0" w:color="auto"/>
          <w:right w:val="none" w:sz="0" w:space="0" w:color="auto"/>
        </w:tblBorders>
        <w:tblLook w:val="04A0" w:firstRow="1" w:lastRow="0" w:firstColumn="1" w:lastColumn="0" w:noHBand="0" w:noVBand="1"/>
        <w:tblPrChange w:id="752" w:author="sun shuting" w:date="2022-09-28T13:24:00Z">
          <w:tblPr>
            <w:tblStyle w:val="ac"/>
            <w:tblW w:w="5000" w:type="pct"/>
            <w:jc w:val="center"/>
            <w:tblBorders>
              <w:top w:val="single" w:sz="12" w:space="0" w:color="auto"/>
              <w:left w:val="none" w:sz="0" w:space="0" w:color="auto"/>
              <w:bottom w:val="single" w:sz="12" w:space="0" w:color="auto"/>
              <w:right w:val="none" w:sz="0" w:space="0" w:color="auto"/>
            </w:tblBorders>
            <w:tblLook w:val="04A0" w:firstRow="1" w:lastRow="0" w:firstColumn="1" w:lastColumn="0" w:noHBand="0" w:noVBand="1"/>
          </w:tblPr>
        </w:tblPrChange>
      </w:tblPr>
      <w:tblGrid>
        <w:gridCol w:w="1542"/>
        <w:gridCol w:w="1116"/>
        <w:gridCol w:w="794"/>
        <w:gridCol w:w="794"/>
        <w:gridCol w:w="869"/>
        <w:gridCol w:w="3191"/>
        <w:tblGridChange w:id="753">
          <w:tblGrid>
            <w:gridCol w:w="1558"/>
            <w:gridCol w:w="1040"/>
            <w:gridCol w:w="809"/>
            <w:gridCol w:w="809"/>
            <w:gridCol w:w="884"/>
            <w:gridCol w:w="3206"/>
          </w:tblGrid>
        </w:tblGridChange>
      </w:tblGrid>
      <w:tr w:rsidR="008C1974" w14:paraId="457F9120" w14:textId="77777777" w:rsidTr="00D45FF9">
        <w:trPr>
          <w:trHeight w:val="20"/>
          <w:tblHeader/>
          <w:jc w:val="center"/>
          <w:trPrChange w:id="754" w:author="sun shuting" w:date="2022-09-28T13:24:00Z">
            <w:trPr>
              <w:trHeight w:val="20"/>
              <w:tblHeader/>
              <w:jc w:val="center"/>
            </w:trPr>
          </w:trPrChange>
        </w:trPr>
        <w:tc>
          <w:tcPr>
            <w:tcW w:w="928" w:type="pct"/>
            <w:vMerge w:val="restart"/>
            <w:vAlign w:val="center"/>
            <w:tcPrChange w:id="755" w:author="sun shuting" w:date="2022-09-28T13:24:00Z">
              <w:tcPr>
                <w:tcW w:w="938" w:type="pct"/>
                <w:vMerge w:val="restart"/>
                <w:vAlign w:val="center"/>
              </w:tcPr>
            </w:tcPrChange>
          </w:tcPr>
          <w:p w14:paraId="57439C8B" w14:textId="77777777" w:rsidR="008C1974" w:rsidRDefault="00570D91">
            <w:pPr>
              <w:jc w:val="center"/>
              <w:rPr>
                <w:rFonts w:eastAsiaTheme="majorEastAsia" w:cs="Times New Roman"/>
                <w:b/>
                <w:bCs/>
                <w:sz w:val="18"/>
                <w:szCs w:val="18"/>
              </w:rPr>
            </w:pPr>
            <w:bookmarkStart w:id="756" w:name="_Hlk107523311"/>
            <w:r>
              <w:rPr>
                <w:rFonts w:eastAsiaTheme="majorEastAsia" w:cs="Times New Roman"/>
                <w:b/>
                <w:bCs/>
                <w:sz w:val="18"/>
                <w:szCs w:val="18"/>
              </w:rPr>
              <w:t>脑区</w:t>
            </w:r>
          </w:p>
        </w:tc>
        <w:tc>
          <w:tcPr>
            <w:tcW w:w="672" w:type="pct"/>
            <w:vMerge w:val="restart"/>
            <w:vAlign w:val="center"/>
            <w:tcPrChange w:id="757" w:author="sun shuting" w:date="2022-09-28T13:24:00Z">
              <w:tcPr>
                <w:tcW w:w="626" w:type="pct"/>
                <w:vMerge w:val="restart"/>
                <w:vAlign w:val="center"/>
              </w:tcPr>
            </w:tcPrChange>
          </w:tcPr>
          <w:p w14:paraId="57D962E0" w14:textId="77777777" w:rsidR="008C1974" w:rsidRDefault="00570D91">
            <w:pPr>
              <w:jc w:val="center"/>
              <w:rPr>
                <w:rFonts w:eastAsiaTheme="majorEastAsia" w:cs="Times New Roman"/>
                <w:b/>
                <w:bCs/>
                <w:sz w:val="18"/>
                <w:szCs w:val="18"/>
              </w:rPr>
            </w:pPr>
            <w:r>
              <w:rPr>
                <w:rFonts w:eastAsiaTheme="majorEastAsia" w:cs="Times New Roman"/>
                <w:b/>
                <w:bCs/>
                <w:sz w:val="18"/>
                <w:szCs w:val="18"/>
              </w:rPr>
              <w:t>体积</w:t>
            </w:r>
          </w:p>
          <w:p w14:paraId="49B3182C" w14:textId="77777777" w:rsidR="008C1974" w:rsidRDefault="00570D91">
            <w:pPr>
              <w:jc w:val="center"/>
              <w:rPr>
                <w:rFonts w:eastAsiaTheme="majorEastAsia" w:cs="Times New Roman"/>
                <w:b/>
                <w:bCs/>
                <w:sz w:val="18"/>
                <w:szCs w:val="18"/>
              </w:rPr>
            </w:pPr>
            <w:r>
              <w:rPr>
                <w:rFonts w:eastAsiaTheme="majorEastAsia" w:cs="Times New Roman"/>
                <w:b/>
                <w:bCs/>
                <w:sz w:val="18"/>
                <w:szCs w:val="18"/>
              </w:rPr>
              <w:t>(voxel)</w:t>
            </w:r>
          </w:p>
        </w:tc>
        <w:tc>
          <w:tcPr>
            <w:tcW w:w="1479" w:type="pct"/>
            <w:gridSpan w:val="3"/>
            <w:vAlign w:val="center"/>
            <w:tcPrChange w:id="758" w:author="sun shuting" w:date="2022-09-28T13:24:00Z">
              <w:tcPr>
                <w:tcW w:w="1506" w:type="pct"/>
                <w:gridSpan w:val="3"/>
                <w:vAlign w:val="center"/>
              </w:tcPr>
            </w:tcPrChange>
          </w:tcPr>
          <w:p w14:paraId="76B31FEE" w14:textId="77777777" w:rsidR="008C1974" w:rsidRDefault="00570D91">
            <w:pPr>
              <w:ind w:firstLine="360"/>
              <w:jc w:val="center"/>
              <w:rPr>
                <w:rFonts w:eastAsiaTheme="majorEastAsia" w:cs="Times New Roman"/>
                <w:b/>
                <w:bCs/>
                <w:sz w:val="18"/>
                <w:szCs w:val="18"/>
              </w:rPr>
            </w:pPr>
            <w:r>
              <w:rPr>
                <w:rFonts w:eastAsiaTheme="majorEastAsia" w:cs="Times New Roman"/>
                <w:b/>
                <w:bCs/>
                <w:sz w:val="18"/>
                <w:szCs w:val="18"/>
              </w:rPr>
              <w:t>Z-</w:t>
            </w:r>
            <w:r>
              <w:rPr>
                <w:rFonts w:eastAsiaTheme="majorEastAsia" w:cs="Times New Roman"/>
                <w:b/>
                <w:bCs/>
                <w:sz w:val="18"/>
                <w:szCs w:val="18"/>
              </w:rPr>
              <w:t>值峰值坐标</w:t>
            </w:r>
          </w:p>
        </w:tc>
        <w:tc>
          <w:tcPr>
            <w:tcW w:w="1921" w:type="pct"/>
            <w:vMerge w:val="restart"/>
            <w:vAlign w:val="center"/>
            <w:tcPrChange w:id="759" w:author="sun shuting" w:date="2022-09-28T13:24:00Z">
              <w:tcPr>
                <w:tcW w:w="1931" w:type="pct"/>
                <w:vMerge w:val="restart"/>
                <w:vAlign w:val="center"/>
              </w:tcPr>
            </w:tcPrChange>
          </w:tcPr>
          <w:p w14:paraId="50DCE665" w14:textId="77777777" w:rsidR="008C1974" w:rsidRDefault="00570D91">
            <w:pPr>
              <w:ind w:firstLine="360"/>
              <w:jc w:val="center"/>
              <w:rPr>
                <w:rFonts w:eastAsiaTheme="majorEastAsia" w:cs="Times New Roman"/>
                <w:b/>
                <w:bCs/>
                <w:sz w:val="18"/>
                <w:szCs w:val="18"/>
              </w:rPr>
            </w:pPr>
            <w:r>
              <w:rPr>
                <w:rFonts w:eastAsiaTheme="majorEastAsia" w:cs="Times New Roman"/>
                <w:b/>
                <w:bCs/>
                <w:sz w:val="18"/>
                <w:szCs w:val="18"/>
              </w:rPr>
              <w:t>解剖位置</w:t>
            </w:r>
          </w:p>
        </w:tc>
      </w:tr>
      <w:tr w:rsidR="008C1974" w14:paraId="4289F3DF" w14:textId="77777777" w:rsidTr="00D45FF9">
        <w:trPr>
          <w:trHeight w:val="20"/>
          <w:tblHeader/>
          <w:jc w:val="center"/>
          <w:trPrChange w:id="760" w:author="sun shuting" w:date="2022-09-28T13:24:00Z">
            <w:trPr>
              <w:trHeight w:val="20"/>
              <w:tblHeader/>
              <w:jc w:val="center"/>
            </w:trPr>
          </w:trPrChange>
        </w:trPr>
        <w:tc>
          <w:tcPr>
            <w:tcW w:w="928" w:type="pct"/>
            <w:vMerge/>
            <w:vAlign w:val="center"/>
            <w:tcPrChange w:id="761" w:author="sun shuting" w:date="2022-09-28T13:24:00Z">
              <w:tcPr>
                <w:tcW w:w="938" w:type="pct"/>
                <w:vMerge/>
                <w:vAlign w:val="center"/>
              </w:tcPr>
            </w:tcPrChange>
          </w:tcPr>
          <w:p w14:paraId="49EF49B2" w14:textId="77777777" w:rsidR="008C1974" w:rsidRDefault="008C1974">
            <w:pPr>
              <w:ind w:firstLine="360"/>
              <w:jc w:val="center"/>
              <w:rPr>
                <w:rFonts w:eastAsiaTheme="majorEastAsia" w:cs="Times New Roman"/>
                <w:sz w:val="18"/>
                <w:szCs w:val="18"/>
              </w:rPr>
            </w:pPr>
          </w:p>
        </w:tc>
        <w:tc>
          <w:tcPr>
            <w:tcW w:w="672" w:type="pct"/>
            <w:vMerge/>
            <w:vAlign w:val="center"/>
            <w:tcPrChange w:id="762" w:author="sun shuting" w:date="2022-09-28T13:24:00Z">
              <w:tcPr>
                <w:tcW w:w="626" w:type="pct"/>
                <w:vMerge/>
                <w:vAlign w:val="center"/>
              </w:tcPr>
            </w:tcPrChange>
          </w:tcPr>
          <w:p w14:paraId="7BEB2008" w14:textId="77777777" w:rsidR="008C1974" w:rsidRDefault="008C1974">
            <w:pPr>
              <w:ind w:firstLine="360"/>
              <w:jc w:val="center"/>
              <w:rPr>
                <w:rFonts w:eastAsiaTheme="majorEastAsia" w:cs="Times New Roman"/>
                <w:sz w:val="18"/>
                <w:szCs w:val="18"/>
              </w:rPr>
            </w:pPr>
          </w:p>
        </w:tc>
        <w:tc>
          <w:tcPr>
            <w:tcW w:w="478" w:type="pct"/>
            <w:vAlign w:val="center"/>
            <w:tcPrChange w:id="763" w:author="sun shuting" w:date="2022-09-28T13:24:00Z">
              <w:tcPr>
                <w:tcW w:w="487" w:type="pct"/>
                <w:vAlign w:val="center"/>
              </w:tcPr>
            </w:tcPrChange>
          </w:tcPr>
          <w:p w14:paraId="0638C21B" w14:textId="77777777" w:rsidR="008C1974" w:rsidRDefault="00570D91">
            <w:pPr>
              <w:ind w:firstLineChars="111" w:firstLine="201"/>
              <w:jc w:val="center"/>
              <w:rPr>
                <w:rFonts w:eastAsiaTheme="majorEastAsia" w:cs="Times New Roman"/>
                <w:b/>
                <w:bCs/>
                <w:sz w:val="18"/>
                <w:szCs w:val="18"/>
              </w:rPr>
            </w:pPr>
            <w:r>
              <w:rPr>
                <w:rFonts w:eastAsiaTheme="majorEastAsia" w:cs="Times New Roman"/>
                <w:b/>
                <w:bCs/>
                <w:sz w:val="18"/>
                <w:szCs w:val="18"/>
              </w:rPr>
              <w:t>x</w:t>
            </w:r>
          </w:p>
        </w:tc>
        <w:tc>
          <w:tcPr>
            <w:tcW w:w="478" w:type="pct"/>
            <w:vAlign w:val="center"/>
            <w:tcPrChange w:id="764" w:author="sun shuting" w:date="2022-09-28T13:24:00Z">
              <w:tcPr>
                <w:tcW w:w="487" w:type="pct"/>
                <w:vAlign w:val="center"/>
              </w:tcPr>
            </w:tcPrChange>
          </w:tcPr>
          <w:p w14:paraId="4A7B2833" w14:textId="77777777" w:rsidR="008C1974" w:rsidRDefault="00570D91">
            <w:pPr>
              <w:ind w:firstLineChars="83" w:firstLine="150"/>
              <w:jc w:val="center"/>
              <w:rPr>
                <w:rFonts w:eastAsiaTheme="majorEastAsia" w:cs="Times New Roman"/>
                <w:b/>
                <w:bCs/>
                <w:sz w:val="18"/>
                <w:szCs w:val="18"/>
              </w:rPr>
            </w:pPr>
            <w:r>
              <w:rPr>
                <w:rFonts w:eastAsiaTheme="majorEastAsia" w:cs="Times New Roman"/>
                <w:b/>
                <w:bCs/>
                <w:sz w:val="18"/>
                <w:szCs w:val="18"/>
              </w:rPr>
              <w:t>y</w:t>
            </w:r>
          </w:p>
        </w:tc>
        <w:tc>
          <w:tcPr>
            <w:tcW w:w="523" w:type="pct"/>
            <w:vAlign w:val="center"/>
            <w:tcPrChange w:id="765" w:author="sun shuting" w:date="2022-09-28T13:24:00Z">
              <w:tcPr>
                <w:tcW w:w="532" w:type="pct"/>
                <w:vAlign w:val="center"/>
              </w:tcPr>
            </w:tcPrChange>
          </w:tcPr>
          <w:p w14:paraId="71C214AD" w14:textId="77777777" w:rsidR="008C1974" w:rsidRDefault="00570D91">
            <w:pPr>
              <w:ind w:firstLine="360"/>
              <w:jc w:val="center"/>
              <w:rPr>
                <w:rFonts w:eastAsiaTheme="majorEastAsia" w:cs="Times New Roman"/>
                <w:b/>
                <w:bCs/>
                <w:sz w:val="18"/>
                <w:szCs w:val="18"/>
              </w:rPr>
            </w:pPr>
            <w:r>
              <w:rPr>
                <w:rFonts w:eastAsiaTheme="majorEastAsia" w:cs="Times New Roman"/>
                <w:b/>
                <w:bCs/>
                <w:sz w:val="18"/>
                <w:szCs w:val="18"/>
              </w:rPr>
              <w:t>z</w:t>
            </w:r>
          </w:p>
        </w:tc>
        <w:tc>
          <w:tcPr>
            <w:tcW w:w="1921" w:type="pct"/>
            <w:vMerge/>
            <w:vAlign w:val="center"/>
            <w:tcPrChange w:id="766" w:author="sun shuting" w:date="2022-09-28T13:24:00Z">
              <w:tcPr>
                <w:tcW w:w="1931" w:type="pct"/>
                <w:vMerge/>
                <w:vAlign w:val="center"/>
              </w:tcPr>
            </w:tcPrChange>
          </w:tcPr>
          <w:p w14:paraId="3DA01D1F" w14:textId="77777777" w:rsidR="008C1974" w:rsidRDefault="008C1974">
            <w:pPr>
              <w:ind w:firstLine="360"/>
              <w:jc w:val="center"/>
              <w:rPr>
                <w:rFonts w:eastAsiaTheme="majorEastAsia" w:cs="Times New Roman"/>
                <w:sz w:val="18"/>
                <w:szCs w:val="18"/>
              </w:rPr>
            </w:pPr>
          </w:p>
        </w:tc>
      </w:tr>
      <w:tr w:rsidR="008C1974" w14:paraId="7EE43C4B" w14:textId="77777777" w:rsidTr="00D45FF9">
        <w:trPr>
          <w:trHeight w:val="20"/>
          <w:jc w:val="center"/>
          <w:trPrChange w:id="767" w:author="sun shuting" w:date="2022-09-28T13:24:00Z">
            <w:trPr>
              <w:trHeight w:val="20"/>
              <w:jc w:val="center"/>
            </w:trPr>
          </w:trPrChange>
        </w:trPr>
        <w:tc>
          <w:tcPr>
            <w:tcW w:w="2556" w:type="pct"/>
            <w:gridSpan w:val="4"/>
            <w:vAlign w:val="center"/>
            <w:tcPrChange w:id="768" w:author="sun shuting" w:date="2022-09-28T13:24:00Z">
              <w:tcPr>
                <w:tcW w:w="2538" w:type="pct"/>
                <w:gridSpan w:val="4"/>
                <w:vAlign w:val="center"/>
              </w:tcPr>
            </w:tcPrChange>
          </w:tcPr>
          <w:p w14:paraId="415D8209" w14:textId="77777777" w:rsidR="008C1974" w:rsidRDefault="00570D91">
            <w:pPr>
              <w:jc w:val="center"/>
              <w:rPr>
                <w:rFonts w:cs="Times New Roman"/>
                <w:sz w:val="18"/>
                <w:szCs w:val="18"/>
              </w:rPr>
            </w:pPr>
            <w:r>
              <w:rPr>
                <w:rFonts w:cs="Times New Roman"/>
                <w:sz w:val="18"/>
                <w:szCs w:val="18"/>
              </w:rPr>
              <w:t>(Self - Close_other) &gt; (Self &gt; non-Person)</w:t>
            </w:r>
          </w:p>
        </w:tc>
        <w:tc>
          <w:tcPr>
            <w:tcW w:w="523" w:type="pct"/>
            <w:vAlign w:val="center"/>
            <w:tcPrChange w:id="769" w:author="sun shuting" w:date="2022-09-28T13:24:00Z">
              <w:tcPr>
                <w:tcW w:w="532" w:type="pct"/>
                <w:vAlign w:val="center"/>
              </w:tcPr>
            </w:tcPrChange>
          </w:tcPr>
          <w:p w14:paraId="3B526CCF" w14:textId="77777777" w:rsidR="008C1974" w:rsidRDefault="008C1974">
            <w:pPr>
              <w:jc w:val="center"/>
              <w:rPr>
                <w:rFonts w:cs="Times New Roman"/>
                <w:sz w:val="18"/>
                <w:szCs w:val="18"/>
              </w:rPr>
            </w:pPr>
          </w:p>
        </w:tc>
        <w:tc>
          <w:tcPr>
            <w:tcW w:w="1921" w:type="pct"/>
            <w:vAlign w:val="center"/>
            <w:tcPrChange w:id="770" w:author="sun shuting" w:date="2022-09-28T13:24:00Z">
              <w:tcPr>
                <w:tcW w:w="1931" w:type="pct"/>
                <w:vAlign w:val="center"/>
              </w:tcPr>
            </w:tcPrChange>
          </w:tcPr>
          <w:p w14:paraId="64251D5C" w14:textId="77777777" w:rsidR="008C1974" w:rsidRDefault="008C1974">
            <w:pPr>
              <w:ind w:firstLine="360"/>
              <w:jc w:val="center"/>
              <w:rPr>
                <w:rFonts w:cs="Times New Roman"/>
                <w:sz w:val="18"/>
                <w:szCs w:val="18"/>
              </w:rPr>
            </w:pPr>
          </w:p>
        </w:tc>
      </w:tr>
      <w:tr w:rsidR="008C1974" w14:paraId="3CCA2ABD" w14:textId="77777777" w:rsidTr="00D45FF9">
        <w:trPr>
          <w:trHeight w:val="20"/>
          <w:jc w:val="center"/>
          <w:trPrChange w:id="771" w:author="sun shuting" w:date="2022-09-28T13:24:00Z">
            <w:trPr>
              <w:trHeight w:val="20"/>
              <w:jc w:val="center"/>
            </w:trPr>
          </w:trPrChange>
        </w:trPr>
        <w:tc>
          <w:tcPr>
            <w:tcW w:w="928" w:type="pct"/>
            <w:vAlign w:val="center"/>
            <w:tcPrChange w:id="772" w:author="sun shuting" w:date="2022-09-28T13:24:00Z">
              <w:tcPr>
                <w:tcW w:w="938" w:type="pct"/>
                <w:vAlign w:val="center"/>
              </w:tcPr>
            </w:tcPrChange>
          </w:tcPr>
          <w:p w14:paraId="14E9FC57" w14:textId="77777777" w:rsidR="008C1974" w:rsidRDefault="00570D91">
            <w:pPr>
              <w:ind w:firstLine="360"/>
              <w:jc w:val="center"/>
              <w:rPr>
                <w:rFonts w:cs="Times New Roman"/>
                <w:sz w:val="18"/>
                <w:szCs w:val="18"/>
              </w:rPr>
            </w:pPr>
            <w:r>
              <w:rPr>
                <w:rFonts w:cs="Times New Roman"/>
                <w:sz w:val="18"/>
                <w:szCs w:val="18"/>
              </w:rPr>
              <w:t>1</w:t>
            </w:r>
          </w:p>
        </w:tc>
        <w:tc>
          <w:tcPr>
            <w:tcW w:w="672" w:type="pct"/>
            <w:vAlign w:val="center"/>
            <w:tcPrChange w:id="773" w:author="sun shuting" w:date="2022-09-28T13:24:00Z">
              <w:tcPr>
                <w:tcW w:w="626" w:type="pct"/>
                <w:vAlign w:val="center"/>
              </w:tcPr>
            </w:tcPrChange>
          </w:tcPr>
          <w:p w14:paraId="6F824914" w14:textId="42D04151" w:rsidR="008C1974" w:rsidRDefault="00570D91">
            <w:pPr>
              <w:ind w:firstLineChars="83" w:firstLine="149"/>
              <w:jc w:val="center"/>
              <w:rPr>
                <w:rFonts w:cs="Times New Roman"/>
                <w:sz w:val="18"/>
                <w:szCs w:val="18"/>
              </w:rPr>
            </w:pPr>
            <w:del w:id="774" w:author="sun shuting" w:date="2022-09-28T13:17:00Z">
              <w:r w:rsidDel="00CE04E4">
                <w:rPr>
                  <w:rFonts w:cs="Times New Roman"/>
                  <w:sz w:val="18"/>
                  <w:szCs w:val="18"/>
                </w:rPr>
                <w:delText>360</w:delText>
              </w:r>
            </w:del>
            <w:ins w:id="775" w:author="sun shuting" w:date="2022-09-28T13:17:00Z">
              <w:r w:rsidR="00CE04E4">
                <w:rPr>
                  <w:rFonts w:cs="Times New Roman"/>
                  <w:sz w:val="18"/>
                  <w:szCs w:val="18"/>
                </w:rPr>
                <w:t>69</w:t>
              </w:r>
            </w:ins>
          </w:p>
        </w:tc>
        <w:tc>
          <w:tcPr>
            <w:tcW w:w="478" w:type="pct"/>
            <w:vAlign w:val="center"/>
            <w:tcPrChange w:id="776" w:author="sun shuting" w:date="2022-09-28T13:24:00Z">
              <w:tcPr>
                <w:tcW w:w="487" w:type="pct"/>
                <w:vAlign w:val="center"/>
              </w:tcPr>
            </w:tcPrChange>
          </w:tcPr>
          <w:p w14:paraId="743A7C4C" w14:textId="3C4B3777" w:rsidR="008C1974" w:rsidRDefault="00570D91">
            <w:pPr>
              <w:jc w:val="center"/>
              <w:rPr>
                <w:rFonts w:cs="Times New Roman"/>
                <w:sz w:val="18"/>
                <w:szCs w:val="18"/>
              </w:rPr>
            </w:pPr>
            <w:del w:id="777" w:author="sun shuting" w:date="2022-09-28T13:17:00Z">
              <w:r w:rsidDel="00CE04E4">
                <w:rPr>
                  <w:rFonts w:cs="Times New Roman"/>
                  <w:sz w:val="18"/>
                  <w:szCs w:val="18"/>
                </w:rPr>
                <w:delText>-8</w:delText>
              </w:r>
            </w:del>
            <w:ins w:id="778" w:author="sun shuting" w:date="2022-09-28T13:17:00Z">
              <w:r w:rsidR="00CE04E4">
                <w:rPr>
                  <w:rFonts w:cs="Times New Roman"/>
                  <w:sz w:val="18"/>
                  <w:szCs w:val="18"/>
                </w:rPr>
                <w:t>6</w:t>
              </w:r>
            </w:ins>
          </w:p>
        </w:tc>
        <w:tc>
          <w:tcPr>
            <w:tcW w:w="478" w:type="pct"/>
            <w:vAlign w:val="center"/>
            <w:tcPrChange w:id="779" w:author="sun shuting" w:date="2022-09-28T13:24:00Z">
              <w:tcPr>
                <w:tcW w:w="487" w:type="pct"/>
                <w:vAlign w:val="center"/>
              </w:tcPr>
            </w:tcPrChange>
          </w:tcPr>
          <w:p w14:paraId="02BF6F84" w14:textId="23731052" w:rsidR="008C1974" w:rsidRDefault="00570D91">
            <w:pPr>
              <w:jc w:val="center"/>
              <w:rPr>
                <w:rFonts w:cs="Times New Roman"/>
                <w:sz w:val="18"/>
                <w:szCs w:val="18"/>
              </w:rPr>
            </w:pPr>
            <w:del w:id="780" w:author="sun shuting" w:date="2022-09-28T13:17:00Z">
              <w:r w:rsidDel="00CE04E4">
                <w:rPr>
                  <w:rFonts w:cs="Times New Roman"/>
                  <w:sz w:val="18"/>
                  <w:szCs w:val="18"/>
                </w:rPr>
                <w:delText>-70</w:delText>
              </w:r>
            </w:del>
            <w:ins w:id="781" w:author="sun shuting" w:date="2022-09-28T13:17:00Z">
              <w:r w:rsidR="00CE04E4">
                <w:rPr>
                  <w:rFonts w:cs="Times New Roman"/>
                  <w:sz w:val="18"/>
                  <w:szCs w:val="18"/>
                </w:rPr>
                <w:t>36</w:t>
              </w:r>
            </w:ins>
          </w:p>
        </w:tc>
        <w:tc>
          <w:tcPr>
            <w:tcW w:w="523" w:type="pct"/>
            <w:vAlign w:val="center"/>
            <w:tcPrChange w:id="782" w:author="sun shuting" w:date="2022-09-28T13:24:00Z">
              <w:tcPr>
                <w:tcW w:w="532" w:type="pct"/>
                <w:vAlign w:val="center"/>
              </w:tcPr>
            </w:tcPrChange>
          </w:tcPr>
          <w:p w14:paraId="0525D0D5" w14:textId="2578E654" w:rsidR="008C1974" w:rsidRDefault="00570D91">
            <w:pPr>
              <w:jc w:val="center"/>
              <w:rPr>
                <w:rFonts w:cs="Times New Roman"/>
                <w:sz w:val="18"/>
                <w:szCs w:val="18"/>
              </w:rPr>
            </w:pPr>
            <w:del w:id="783" w:author="sun shuting" w:date="2022-09-28T13:18:00Z">
              <w:r w:rsidDel="00CE04E4">
                <w:rPr>
                  <w:rFonts w:cs="Times New Roman"/>
                  <w:sz w:val="18"/>
                  <w:szCs w:val="18"/>
                </w:rPr>
                <w:delText>-22</w:delText>
              </w:r>
            </w:del>
            <w:ins w:id="784" w:author="sun shuting" w:date="2022-09-28T13:18:00Z">
              <w:r w:rsidR="00CE04E4">
                <w:rPr>
                  <w:rFonts w:cs="Times New Roman"/>
                  <w:sz w:val="18"/>
                  <w:szCs w:val="18"/>
                </w:rPr>
                <w:t>14</w:t>
              </w:r>
            </w:ins>
          </w:p>
        </w:tc>
        <w:tc>
          <w:tcPr>
            <w:tcW w:w="1921" w:type="pct"/>
            <w:vAlign w:val="center"/>
            <w:tcPrChange w:id="785" w:author="sun shuting" w:date="2022-09-28T13:24:00Z">
              <w:tcPr>
                <w:tcW w:w="1931" w:type="pct"/>
                <w:vAlign w:val="center"/>
              </w:tcPr>
            </w:tcPrChange>
          </w:tcPr>
          <w:p w14:paraId="16C91F80" w14:textId="743E3F06" w:rsidR="008C1974" w:rsidRDefault="002D05B6">
            <w:pPr>
              <w:ind w:firstLine="360"/>
              <w:jc w:val="center"/>
              <w:rPr>
                <w:rFonts w:cs="Times New Roman"/>
                <w:sz w:val="18"/>
                <w:szCs w:val="18"/>
              </w:rPr>
            </w:pPr>
            <w:ins w:id="786" w:author="sun shuting" w:date="2022-09-28T13:18:00Z">
              <w:r w:rsidRPr="002D05B6">
                <w:rPr>
                  <w:rFonts w:cs="Times New Roman"/>
                  <w:sz w:val="18"/>
                  <w:szCs w:val="18"/>
                </w:rPr>
                <w:t>Cingulate Gyrus, anterior division (R)</w:t>
              </w:r>
            </w:ins>
            <w:del w:id="787" w:author="sun shuting" w:date="2022-09-28T13:18:00Z">
              <w:r w:rsidR="00570D91" w:rsidDel="002D05B6">
                <w:rPr>
                  <w:rFonts w:cs="Times New Roman"/>
                  <w:sz w:val="18"/>
                  <w:szCs w:val="18"/>
                </w:rPr>
                <w:delText>Cerebelum (Lingual Gyrus)</w:delText>
              </w:r>
            </w:del>
          </w:p>
        </w:tc>
      </w:tr>
      <w:tr w:rsidR="008C1974" w:rsidDel="001377B5" w14:paraId="0472DFF2" w14:textId="0E5A7880" w:rsidTr="00D45FF9">
        <w:trPr>
          <w:trHeight w:val="20"/>
          <w:jc w:val="center"/>
          <w:del w:id="788" w:author="sun shuting" w:date="2022-09-28T13:25:00Z"/>
          <w:trPrChange w:id="789" w:author="sun shuting" w:date="2022-09-28T13:24:00Z">
            <w:trPr>
              <w:trHeight w:val="20"/>
              <w:jc w:val="center"/>
            </w:trPr>
          </w:trPrChange>
        </w:trPr>
        <w:tc>
          <w:tcPr>
            <w:tcW w:w="928" w:type="pct"/>
            <w:vAlign w:val="center"/>
            <w:tcPrChange w:id="790" w:author="sun shuting" w:date="2022-09-28T13:24:00Z">
              <w:tcPr>
                <w:tcW w:w="938" w:type="pct"/>
                <w:vAlign w:val="center"/>
              </w:tcPr>
            </w:tcPrChange>
          </w:tcPr>
          <w:p w14:paraId="32D65690" w14:textId="5C7915D1" w:rsidR="008C1974" w:rsidDel="001377B5" w:rsidRDefault="00570D91">
            <w:pPr>
              <w:ind w:firstLine="360"/>
              <w:jc w:val="center"/>
              <w:rPr>
                <w:del w:id="791" w:author="sun shuting" w:date="2022-09-28T13:25:00Z"/>
                <w:rFonts w:cs="Times New Roman"/>
                <w:sz w:val="18"/>
                <w:szCs w:val="18"/>
              </w:rPr>
            </w:pPr>
            <w:del w:id="792" w:author="sun shuting" w:date="2022-09-28T13:25:00Z">
              <w:r w:rsidDel="001377B5">
                <w:rPr>
                  <w:rFonts w:cs="Times New Roman"/>
                  <w:sz w:val="18"/>
                  <w:szCs w:val="18"/>
                </w:rPr>
                <w:delText>2</w:delText>
              </w:r>
            </w:del>
          </w:p>
        </w:tc>
        <w:tc>
          <w:tcPr>
            <w:tcW w:w="672" w:type="pct"/>
            <w:vAlign w:val="center"/>
            <w:tcPrChange w:id="793" w:author="sun shuting" w:date="2022-09-28T13:24:00Z">
              <w:tcPr>
                <w:tcW w:w="626" w:type="pct"/>
                <w:vAlign w:val="center"/>
              </w:tcPr>
            </w:tcPrChange>
          </w:tcPr>
          <w:p w14:paraId="63C38F74" w14:textId="3418E224" w:rsidR="008C1974" w:rsidDel="001377B5" w:rsidRDefault="00570D91">
            <w:pPr>
              <w:ind w:firstLine="360"/>
              <w:jc w:val="center"/>
              <w:rPr>
                <w:del w:id="794" w:author="sun shuting" w:date="2022-09-28T13:25:00Z"/>
                <w:rFonts w:cs="Times New Roman"/>
                <w:sz w:val="18"/>
                <w:szCs w:val="18"/>
              </w:rPr>
            </w:pPr>
            <w:del w:id="795" w:author="sun shuting" w:date="2022-09-28T13:25:00Z">
              <w:r w:rsidDel="001377B5">
                <w:rPr>
                  <w:rFonts w:cs="Times New Roman"/>
                  <w:sz w:val="18"/>
                  <w:szCs w:val="18"/>
                </w:rPr>
                <w:delText>232</w:delText>
              </w:r>
            </w:del>
          </w:p>
        </w:tc>
        <w:tc>
          <w:tcPr>
            <w:tcW w:w="478" w:type="pct"/>
            <w:vAlign w:val="center"/>
            <w:tcPrChange w:id="796" w:author="sun shuting" w:date="2022-09-28T13:24:00Z">
              <w:tcPr>
                <w:tcW w:w="487" w:type="pct"/>
                <w:vAlign w:val="center"/>
              </w:tcPr>
            </w:tcPrChange>
          </w:tcPr>
          <w:p w14:paraId="6063375F" w14:textId="0AD25C43" w:rsidR="008C1974" w:rsidDel="001377B5" w:rsidRDefault="00570D91">
            <w:pPr>
              <w:jc w:val="center"/>
              <w:rPr>
                <w:del w:id="797" w:author="sun shuting" w:date="2022-09-28T13:25:00Z"/>
                <w:rFonts w:cs="Times New Roman"/>
                <w:sz w:val="18"/>
                <w:szCs w:val="18"/>
              </w:rPr>
            </w:pPr>
            <w:del w:id="798" w:author="sun shuting" w:date="2022-09-28T13:25:00Z">
              <w:r w:rsidDel="001377B5">
                <w:rPr>
                  <w:rFonts w:cs="Times New Roman"/>
                  <w:sz w:val="18"/>
                  <w:szCs w:val="18"/>
                </w:rPr>
                <w:delText>-26</w:delText>
              </w:r>
            </w:del>
          </w:p>
        </w:tc>
        <w:tc>
          <w:tcPr>
            <w:tcW w:w="478" w:type="pct"/>
            <w:vAlign w:val="center"/>
            <w:tcPrChange w:id="799" w:author="sun shuting" w:date="2022-09-28T13:24:00Z">
              <w:tcPr>
                <w:tcW w:w="487" w:type="pct"/>
                <w:vAlign w:val="center"/>
              </w:tcPr>
            </w:tcPrChange>
          </w:tcPr>
          <w:p w14:paraId="5950165F" w14:textId="43A727B1" w:rsidR="008C1974" w:rsidDel="001377B5" w:rsidRDefault="00570D91">
            <w:pPr>
              <w:jc w:val="center"/>
              <w:rPr>
                <w:del w:id="800" w:author="sun shuting" w:date="2022-09-28T13:25:00Z"/>
                <w:rFonts w:cs="Times New Roman"/>
                <w:sz w:val="18"/>
                <w:szCs w:val="18"/>
              </w:rPr>
            </w:pPr>
            <w:del w:id="801" w:author="sun shuting" w:date="2022-09-28T13:25:00Z">
              <w:r w:rsidDel="001377B5">
                <w:rPr>
                  <w:rFonts w:cs="Times New Roman"/>
                  <w:sz w:val="18"/>
                  <w:szCs w:val="18"/>
                </w:rPr>
                <w:delText>36</w:delText>
              </w:r>
            </w:del>
          </w:p>
        </w:tc>
        <w:tc>
          <w:tcPr>
            <w:tcW w:w="523" w:type="pct"/>
            <w:vAlign w:val="center"/>
            <w:tcPrChange w:id="802" w:author="sun shuting" w:date="2022-09-28T13:24:00Z">
              <w:tcPr>
                <w:tcW w:w="532" w:type="pct"/>
                <w:vAlign w:val="center"/>
              </w:tcPr>
            </w:tcPrChange>
          </w:tcPr>
          <w:p w14:paraId="707712B3" w14:textId="71048619" w:rsidR="008C1974" w:rsidDel="001377B5" w:rsidRDefault="00570D91">
            <w:pPr>
              <w:jc w:val="center"/>
              <w:rPr>
                <w:del w:id="803" w:author="sun shuting" w:date="2022-09-28T13:25:00Z"/>
                <w:rFonts w:cs="Times New Roman"/>
                <w:sz w:val="18"/>
                <w:szCs w:val="18"/>
              </w:rPr>
            </w:pPr>
            <w:del w:id="804" w:author="sun shuting" w:date="2022-09-28T13:25:00Z">
              <w:r w:rsidDel="001377B5">
                <w:rPr>
                  <w:rFonts w:cs="Times New Roman"/>
                  <w:sz w:val="18"/>
                  <w:szCs w:val="18"/>
                </w:rPr>
                <w:delText>4</w:delText>
              </w:r>
            </w:del>
          </w:p>
        </w:tc>
        <w:tc>
          <w:tcPr>
            <w:tcW w:w="1921" w:type="pct"/>
            <w:vAlign w:val="center"/>
            <w:tcPrChange w:id="805" w:author="sun shuting" w:date="2022-09-28T13:24:00Z">
              <w:tcPr>
                <w:tcW w:w="1931" w:type="pct"/>
                <w:vAlign w:val="center"/>
              </w:tcPr>
            </w:tcPrChange>
          </w:tcPr>
          <w:p w14:paraId="23155537" w14:textId="79F6DBC8" w:rsidR="008C1974" w:rsidDel="001377B5" w:rsidRDefault="00570D91">
            <w:pPr>
              <w:ind w:firstLine="360"/>
              <w:jc w:val="center"/>
              <w:rPr>
                <w:del w:id="806" w:author="sun shuting" w:date="2022-09-28T13:25:00Z"/>
                <w:rFonts w:cs="Times New Roman"/>
                <w:sz w:val="18"/>
                <w:szCs w:val="18"/>
              </w:rPr>
            </w:pPr>
            <w:del w:id="807" w:author="sun shuting" w:date="2022-09-28T13:25:00Z">
              <w:r w:rsidDel="001377B5">
                <w:rPr>
                  <w:rFonts w:cs="Times New Roman"/>
                  <w:sz w:val="18"/>
                  <w:szCs w:val="18"/>
                </w:rPr>
                <w:delText>Frontal Pole (L)</w:delText>
              </w:r>
            </w:del>
          </w:p>
        </w:tc>
      </w:tr>
      <w:tr w:rsidR="008C1974" w:rsidDel="001377B5" w14:paraId="64D3223C" w14:textId="39B6A937" w:rsidTr="00D45FF9">
        <w:trPr>
          <w:trHeight w:val="20"/>
          <w:jc w:val="center"/>
          <w:del w:id="808" w:author="sun shuting" w:date="2022-09-28T13:25:00Z"/>
          <w:trPrChange w:id="809" w:author="sun shuting" w:date="2022-09-28T13:24:00Z">
            <w:trPr>
              <w:trHeight w:val="20"/>
              <w:jc w:val="center"/>
            </w:trPr>
          </w:trPrChange>
        </w:trPr>
        <w:tc>
          <w:tcPr>
            <w:tcW w:w="928" w:type="pct"/>
            <w:vAlign w:val="center"/>
            <w:tcPrChange w:id="810" w:author="sun shuting" w:date="2022-09-28T13:24:00Z">
              <w:tcPr>
                <w:tcW w:w="938" w:type="pct"/>
                <w:vAlign w:val="center"/>
              </w:tcPr>
            </w:tcPrChange>
          </w:tcPr>
          <w:p w14:paraId="46060CE6" w14:textId="4BFD98C3" w:rsidR="008C1974" w:rsidDel="001377B5" w:rsidRDefault="00570D91">
            <w:pPr>
              <w:ind w:firstLine="360"/>
              <w:jc w:val="center"/>
              <w:rPr>
                <w:del w:id="811" w:author="sun shuting" w:date="2022-09-28T13:25:00Z"/>
                <w:rFonts w:cs="Times New Roman"/>
                <w:sz w:val="18"/>
                <w:szCs w:val="18"/>
              </w:rPr>
            </w:pPr>
            <w:del w:id="812" w:author="sun shuting" w:date="2022-09-28T13:25:00Z">
              <w:r w:rsidDel="001377B5">
                <w:rPr>
                  <w:rFonts w:cs="Times New Roman"/>
                  <w:sz w:val="18"/>
                  <w:szCs w:val="18"/>
                </w:rPr>
                <w:delText>3</w:delText>
              </w:r>
            </w:del>
          </w:p>
        </w:tc>
        <w:tc>
          <w:tcPr>
            <w:tcW w:w="672" w:type="pct"/>
            <w:vAlign w:val="center"/>
            <w:tcPrChange w:id="813" w:author="sun shuting" w:date="2022-09-28T13:24:00Z">
              <w:tcPr>
                <w:tcW w:w="626" w:type="pct"/>
                <w:vAlign w:val="center"/>
              </w:tcPr>
            </w:tcPrChange>
          </w:tcPr>
          <w:p w14:paraId="7129A00E" w14:textId="0632E713" w:rsidR="008C1974" w:rsidDel="001377B5" w:rsidRDefault="00570D91">
            <w:pPr>
              <w:ind w:firstLine="360"/>
              <w:jc w:val="center"/>
              <w:rPr>
                <w:del w:id="814" w:author="sun shuting" w:date="2022-09-28T13:25:00Z"/>
                <w:rFonts w:cs="Times New Roman"/>
                <w:sz w:val="18"/>
                <w:szCs w:val="18"/>
              </w:rPr>
            </w:pPr>
            <w:del w:id="815" w:author="sun shuting" w:date="2022-09-28T13:25:00Z">
              <w:r w:rsidDel="001377B5">
                <w:rPr>
                  <w:rFonts w:cs="Times New Roman"/>
                  <w:sz w:val="18"/>
                  <w:szCs w:val="18"/>
                </w:rPr>
                <w:delText>85</w:delText>
              </w:r>
            </w:del>
          </w:p>
        </w:tc>
        <w:tc>
          <w:tcPr>
            <w:tcW w:w="478" w:type="pct"/>
            <w:vAlign w:val="center"/>
            <w:tcPrChange w:id="816" w:author="sun shuting" w:date="2022-09-28T13:24:00Z">
              <w:tcPr>
                <w:tcW w:w="487" w:type="pct"/>
                <w:vAlign w:val="center"/>
              </w:tcPr>
            </w:tcPrChange>
          </w:tcPr>
          <w:p w14:paraId="64EE2462" w14:textId="0787B2E2" w:rsidR="008C1974" w:rsidDel="001377B5" w:rsidRDefault="00570D91">
            <w:pPr>
              <w:jc w:val="center"/>
              <w:rPr>
                <w:del w:id="817" w:author="sun shuting" w:date="2022-09-28T13:25:00Z"/>
                <w:rFonts w:cs="Times New Roman"/>
                <w:sz w:val="18"/>
                <w:szCs w:val="18"/>
              </w:rPr>
            </w:pPr>
            <w:del w:id="818" w:author="sun shuting" w:date="2022-09-28T13:25:00Z">
              <w:r w:rsidDel="001377B5">
                <w:rPr>
                  <w:rFonts w:cs="Times New Roman"/>
                  <w:sz w:val="18"/>
                  <w:szCs w:val="18"/>
                </w:rPr>
                <w:delText>32</w:delText>
              </w:r>
            </w:del>
          </w:p>
        </w:tc>
        <w:tc>
          <w:tcPr>
            <w:tcW w:w="478" w:type="pct"/>
            <w:vAlign w:val="center"/>
            <w:tcPrChange w:id="819" w:author="sun shuting" w:date="2022-09-28T13:24:00Z">
              <w:tcPr>
                <w:tcW w:w="487" w:type="pct"/>
                <w:vAlign w:val="center"/>
              </w:tcPr>
            </w:tcPrChange>
          </w:tcPr>
          <w:p w14:paraId="1EF6A1A4" w14:textId="4AD32B13" w:rsidR="008C1974" w:rsidDel="001377B5" w:rsidRDefault="00570D91">
            <w:pPr>
              <w:jc w:val="center"/>
              <w:rPr>
                <w:del w:id="820" w:author="sun shuting" w:date="2022-09-28T13:25:00Z"/>
                <w:rFonts w:cs="Times New Roman"/>
                <w:sz w:val="18"/>
                <w:szCs w:val="18"/>
              </w:rPr>
            </w:pPr>
            <w:del w:id="821" w:author="sun shuting" w:date="2022-09-28T13:25:00Z">
              <w:r w:rsidDel="001377B5">
                <w:rPr>
                  <w:rFonts w:cs="Times New Roman"/>
                  <w:sz w:val="18"/>
                  <w:szCs w:val="18"/>
                </w:rPr>
                <w:delText>34</w:delText>
              </w:r>
            </w:del>
          </w:p>
        </w:tc>
        <w:tc>
          <w:tcPr>
            <w:tcW w:w="523" w:type="pct"/>
            <w:vAlign w:val="center"/>
            <w:tcPrChange w:id="822" w:author="sun shuting" w:date="2022-09-28T13:24:00Z">
              <w:tcPr>
                <w:tcW w:w="532" w:type="pct"/>
                <w:vAlign w:val="center"/>
              </w:tcPr>
            </w:tcPrChange>
          </w:tcPr>
          <w:p w14:paraId="76A3C27A" w14:textId="00F42AC4" w:rsidR="008C1974" w:rsidDel="001377B5" w:rsidRDefault="00570D91">
            <w:pPr>
              <w:jc w:val="center"/>
              <w:rPr>
                <w:del w:id="823" w:author="sun shuting" w:date="2022-09-28T13:25:00Z"/>
                <w:rFonts w:cs="Times New Roman"/>
                <w:sz w:val="18"/>
                <w:szCs w:val="18"/>
              </w:rPr>
            </w:pPr>
            <w:del w:id="824" w:author="sun shuting" w:date="2022-09-28T13:25:00Z">
              <w:r w:rsidDel="001377B5">
                <w:rPr>
                  <w:rFonts w:cs="Times New Roman"/>
                  <w:sz w:val="18"/>
                  <w:szCs w:val="18"/>
                </w:rPr>
                <w:delText>4</w:delText>
              </w:r>
            </w:del>
          </w:p>
        </w:tc>
        <w:tc>
          <w:tcPr>
            <w:tcW w:w="1921" w:type="pct"/>
            <w:vAlign w:val="center"/>
            <w:tcPrChange w:id="825" w:author="sun shuting" w:date="2022-09-28T13:24:00Z">
              <w:tcPr>
                <w:tcW w:w="1931" w:type="pct"/>
                <w:vAlign w:val="center"/>
              </w:tcPr>
            </w:tcPrChange>
          </w:tcPr>
          <w:p w14:paraId="0368C17A" w14:textId="123C9898" w:rsidR="008C1974" w:rsidDel="001377B5" w:rsidRDefault="00570D91">
            <w:pPr>
              <w:ind w:firstLine="360"/>
              <w:jc w:val="center"/>
              <w:rPr>
                <w:del w:id="826" w:author="sun shuting" w:date="2022-09-28T13:25:00Z"/>
                <w:rFonts w:cs="Times New Roman"/>
                <w:sz w:val="18"/>
                <w:szCs w:val="18"/>
              </w:rPr>
            </w:pPr>
            <w:del w:id="827" w:author="sun shuting" w:date="2022-09-28T13:25:00Z">
              <w:r w:rsidDel="001377B5">
                <w:rPr>
                  <w:rFonts w:cs="Times New Roman"/>
                  <w:sz w:val="18"/>
                  <w:szCs w:val="18"/>
                </w:rPr>
                <w:delText>None (white matter)</w:delText>
              </w:r>
            </w:del>
          </w:p>
        </w:tc>
      </w:tr>
      <w:tr w:rsidR="008C1974" w:rsidDel="001377B5" w14:paraId="479F4673" w14:textId="20A9F25F" w:rsidTr="00D45FF9">
        <w:trPr>
          <w:trHeight w:val="20"/>
          <w:jc w:val="center"/>
          <w:del w:id="828" w:author="sun shuting" w:date="2022-09-28T13:25:00Z"/>
          <w:trPrChange w:id="829" w:author="sun shuting" w:date="2022-09-28T13:24:00Z">
            <w:trPr>
              <w:trHeight w:val="20"/>
              <w:jc w:val="center"/>
            </w:trPr>
          </w:trPrChange>
        </w:trPr>
        <w:tc>
          <w:tcPr>
            <w:tcW w:w="928" w:type="pct"/>
            <w:vAlign w:val="center"/>
            <w:tcPrChange w:id="830" w:author="sun shuting" w:date="2022-09-28T13:24:00Z">
              <w:tcPr>
                <w:tcW w:w="938" w:type="pct"/>
                <w:vAlign w:val="center"/>
              </w:tcPr>
            </w:tcPrChange>
          </w:tcPr>
          <w:p w14:paraId="12D54B7D" w14:textId="5736F16D" w:rsidR="008C1974" w:rsidDel="001377B5" w:rsidRDefault="00570D91">
            <w:pPr>
              <w:ind w:firstLine="360"/>
              <w:jc w:val="center"/>
              <w:rPr>
                <w:del w:id="831" w:author="sun shuting" w:date="2022-09-28T13:25:00Z"/>
                <w:rFonts w:cs="Times New Roman"/>
                <w:sz w:val="18"/>
                <w:szCs w:val="18"/>
              </w:rPr>
            </w:pPr>
            <w:del w:id="832" w:author="sun shuting" w:date="2022-09-28T13:25:00Z">
              <w:r w:rsidDel="001377B5">
                <w:rPr>
                  <w:rFonts w:cs="Times New Roman"/>
                  <w:sz w:val="18"/>
                  <w:szCs w:val="18"/>
                </w:rPr>
                <w:delText>4</w:delText>
              </w:r>
            </w:del>
          </w:p>
        </w:tc>
        <w:tc>
          <w:tcPr>
            <w:tcW w:w="672" w:type="pct"/>
            <w:vAlign w:val="center"/>
            <w:tcPrChange w:id="833" w:author="sun shuting" w:date="2022-09-28T13:24:00Z">
              <w:tcPr>
                <w:tcW w:w="626" w:type="pct"/>
                <w:vAlign w:val="center"/>
              </w:tcPr>
            </w:tcPrChange>
          </w:tcPr>
          <w:p w14:paraId="1BBDBF46" w14:textId="22042EE6" w:rsidR="008C1974" w:rsidDel="001377B5" w:rsidRDefault="00570D91">
            <w:pPr>
              <w:ind w:firstLine="360"/>
              <w:jc w:val="center"/>
              <w:rPr>
                <w:del w:id="834" w:author="sun shuting" w:date="2022-09-28T13:25:00Z"/>
                <w:rFonts w:cs="Times New Roman"/>
                <w:sz w:val="18"/>
                <w:szCs w:val="18"/>
              </w:rPr>
            </w:pPr>
            <w:del w:id="835" w:author="sun shuting" w:date="2022-09-28T13:25:00Z">
              <w:r w:rsidDel="001377B5">
                <w:rPr>
                  <w:rFonts w:cs="Times New Roman"/>
                  <w:sz w:val="18"/>
                  <w:szCs w:val="18"/>
                </w:rPr>
                <w:delText>67</w:delText>
              </w:r>
            </w:del>
          </w:p>
        </w:tc>
        <w:tc>
          <w:tcPr>
            <w:tcW w:w="478" w:type="pct"/>
            <w:vAlign w:val="center"/>
            <w:tcPrChange w:id="836" w:author="sun shuting" w:date="2022-09-28T13:24:00Z">
              <w:tcPr>
                <w:tcW w:w="487" w:type="pct"/>
                <w:vAlign w:val="center"/>
              </w:tcPr>
            </w:tcPrChange>
          </w:tcPr>
          <w:p w14:paraId="595F9122" w14:textId="1943BC68" w:rsidR="008C1974" w:rsidDel="001377B5" w:rsidRDefault="00570D91">
            <w:pPr>
              <w:jc w:val="center"/>
              <w:rPr>
                <w:del w:id="837" w:author="sun shuting" w:date="2022-09-28T13:25:00Z"/>
                <w:rFonts w:cs="Times New Roman"/>
                <w:sz w:val="18"/>
                <w:szCs w:val="18"/>
              </w:rPr>
            </w:pPr>
            <w:del w:id="838" w:author="sun shuting" w:date="2022-09-28T13:25:00Z">
              <w:r w:rsidDel="001377B5">
                <w:rPr>
                  <w:rFonts w:cs="Times New Roman"/>
                  <w:sz w:val="18"/>
                  <w:szCs w:val="18"/>
                </w:rPr>
                <w:delText>24</w:delText>
              </w:r>
            </w:del>
          </w:p>
        </w:tc>
        <w:tc>
          <w:tcPr>
            <w:tcW w:w="478" w:type="pct"/>
            <w:vAlign w:val="center"/>
            <w:tcPrChange w:id="839" w:author="sun shuting" w:date="2022-09-28T13:24:00Z">
              <w:tcPr>
                <w:tcW w:w="487" w:type="pct"/>
                <w:vAlign w:val="center"/>
              </w:tcPr>
            </w:tcPrChange>
          </w:tcPr>
          <w:p w14:paraId="424FA1BD" w14:textId="472768DE" w:rsidR="008C1974" w:rsidDel="001377B5" w:rsidRDefault="00570D91">
            <w:pPr>
              <w:jc w:val="center"/>
              <w:rPr>
                <w:del w:id="840" w:author="sun shuting" w:date="2022-09-28T13:25:00Z"/>
                <w:rFonts w:cs="Times New Roman"/>
                <w:sz w:val="18"/>
                <w:szCs w:val="18"/>
              </w:rPr>
            </w:pPr>
            <w:del w:id="841" w:author="sun shuting" w:date="2022-09-28T13:25:00Z">
              <w:r w:rsidDel="001377B5">
                <w:rPr>
                  <w:rFonts w:cs="Times New Roman"/>
                  <w:sz w:val="18"/>
                  <w:szCs w:val="18"/>
                </w:rPr>
                <w:delText>-12</w:delText>
              </w:r>
            </w:del>
          </w:p>
        </w:tc>
        <w:tc>
          <w:tcPr>
            <w:tcW w:w="523" w:type="pct"/>
            <w:vAlign w:val="center"/>
            <w:tcPrChange w:id="842" w:author="sun shuting" w:date="2022-09-28T13:24:00Z">
              <w:tcPr>
                <w:tcW w:w="532" w:type="pct"/>
                <w:vAlign w:val="center"/>
              </w:tcPr>
            </w:tcPrChange>
          </w:tcPr>
          <w:p w14:paraId="03FCA814" w14:textId="60D39DAB" w:rsidR="008C1974" w:rsidDel="001377B5" w:rsidRDefault="00570D91">
            <w:pPr>
              <w:jc w:val="center"/>
              <w:rPr>
                <w:del w:id="843" w:author="sun shuting" w:date="2022-09-28T13:25:00Z"/>
                <w:rFonts w:cs="Times New Roman"/>
                <w:sz w:val="18"/>
                <w:szCs w:val="18"/>
              </w:rPr>
            </w:pPr>
            <w:del w:id="844" w:author="sun shuting" w:date="2022-09-28T13:25:00Z">
              <w:r w:rsidDel="001377B5">
                <w:rPr>
                  <w:rFonts w:cs="Times New Roman"/>
                  <w:sz w:val="18"/>
                  <w:szCs w:val="18"/>
                </w:rPr>
                <w:delText>12</w:delText>
              </w:r>
            </w:del>
          </w:p>
        </w:tc>
        <w:tc>
          <w:tcPr>
            <w:tcW w:w="1921" w:type="pct"/>
            <w:vAlign w:val="center"/>
            <w:tcPrChange w:id="845" w:author="sun shuting" w:date="2022-09-28T13:24:00Z">
              <w:tcPr>
                <w:tcW w:w="1931" w:type="pct"/>
                <w:vAlign w:val="center"/>
              </w:tcPr>
            </w:tcPrChange>
          </w:tcPr>
          <w:p w14:paraId="0EC8C7A2" w14:textId="12FA1FFD" w:rsidR="008C1974" w:rsidDel="001377B5" w:rsidRDefault="00570D91">
            <w:pPr>
              <w:ind w:firstLine="360"/>
              <w:jc w:val="center"/>
              <w:rPr>
                <w:del w:id="846" w:author="sun shuting" w:date="2022-09-28T13:25:00Z"/>
                <w:rFonts w:cs="Times New Roman"/>
                <w:sz w:val="18"/>
                <w:szCs w:val="18"/>
              </w:rPr>
            </w:pPr>
            <w:del w:id="847" w:author="sun shuting" w:date="2022-09-28T13:25:00Z">
              <w:r w:rsidDel="001377B5">
                <w:rPr>
                  <w:rFonts w:cs="Times New Roman"/>
                  <w:sz w:val="18"/>
                  <w:szCs w:val="18"/>
                </w:rPr>
                <w:delText>Putamen</w:delText>
              </w:r>
            </w:del>
          </w:p>
        </w:tc>
      </w:tr>
      <w:tr w:rsidR="008C1974" w:rsidDel="001377B5" w14:paraId="55E3A53C" w14:textId="2D1C7D98" w:rsidTr="00D45FF9">
        <w:trPr>
          <w:trHeight w:val="20"/>
          <w:jc w:val="center"/>
          <w:del w:id="848" w:author="sun shuting" w:date="2022-09-28T13:25:00Z"/>
          <w:trPrChange w:id="849" w:author="sun shuting" w:date="2022-09-28T13:24:00Z">
            <w:trPr>
              <w:trHeight w:val="20"/>
              <w:jc w:val="center"/>
            </w:trPr>
          </w:trPrChange>
        </w:trPr>
        <w:tc>
          <w:tcPr>
            <w:tcW w:w="928" w:type="pct"/>
            <w:vAlign w:val="center"/>
            <w:tcPrChange w:id="850" w:author="sun shuting" w:date="2022-09-28T13:24:00Z">
              <w:tcPr>
                <w:tcW w:w="938" w:type="pct"/>
                <w:vAlign w:val="center"/>
              </w:tcPr>
            </w:tcPrChange>
          </w:tcPr>
          <w:p w14:paraId="445E973F" w14:textId="20BF175E" w:rsidR="008C1974" w:rsidDel="001377B5" w:rsidRDefault="00570D91">
            <w:pPr>
              <w:ind w:firstLine="360"/>
              <w:jc w:val="center"/>
              <w:rPr>
                <w:del w:id="851" w:author="sun shuting" w:date="2022-09-28T13:25:00Z"/>
                <w:rFonts w:cs="Times New Roman"/>
                <w:sz w:val="18"/>
                <w:szCs w:val="18"/>
              </w:rPr>
            </w:pPr>
            <w:del w:id="852" w:author="sun shuting" w:date="2022-09-28T13:25:00Z">
              <w:r w:rsidDel="001377B5">
                <w:rPr>
                  <w:rFonts w:cs="Times New Roman"/>
                  <w:sz w:val="18"/>
                  <w:szCs w:val="18"/>
                </w:rPr>
                <w:delText>5</w:delText>
              </w:r>
            </w:del>
          </w:p>
        </w:tc>
        <w:tc>
          <w:tcPr>
            <w:tcW w:w="672" w:type="pct"/>
            <w:vAlign w:val="center"/>
            <w:tcPrChange w:id="853" w:author="sun shuting" w:date="2022-09-28T13:24:00Z">
              <w:tcPr>
                <w:tcW w:w="626" w:type="pct"/>
                <w:vAlign w:val="center"/>
              </w:tcPr>
            </w:tcPrChange>
          </w:tcPr>
          <w:p w14:paraId="7BDD342F" w14:textId="60F63D14" w:rsidR="008C1974" w:rsidDel="001377B5" w:rsidRDefault="00570D91">
            <w:pPr>
              <w:ind w:firstLine="360"/>
              <w:jc w:val="center"/>
              <w:rPr>
                <w:del w:id="854" w:author="sun shuting" w:date="2022-09-28T13:25:00Z"/>
                <w:rFonts w:cs="Times New Roman"/>
                <w:sz w:val="18"/>
                <w:szCs w:val="18"/>
              </w:rPr>
            </w:pPr>
            <w:del w:id="855" w:author="sun shuting" w:date="2022-09-28T13:25:00Z">
              <w:r w:rsidDel="001377B5">
                <w:rPr>
                  <w:rFonts w:cs="Times New Roman"/>
                  <w:sz w:val="18"/>
                  <w:szCs w:val="18"/>
                </w:rPr>
                <w:delText>54</w:delText>
              </w:r>
            </w:del>
          </w:p>
        </w:tc>
        <w:tc>
          <w:tcPr>
            <w:tcW w:w="478" w:type="pct"/>
            <w:vAlign w:val="center"/>
            <w:tcPrChange w:id="856" w:author="sun shuting" w:date="2022-09-28T13:24:00Z">
              <w:tcPr>
                <w:tcW w:w="487" w:type="pct"/>
                <w:vAlign w:val="center"/>
              </w:tcPr>
            </w:tcPrChange>
          </w:tcPr>
          <w:p w14:paraId="7027E948" w14:textId="3D9D86FC" w:rsidR="008C1974" w:rsidDel="001377B5" w:rsidRDefault="00570D91">
            <w:pPr>
              <w:jc w:val="center"/>
              <w:rPr>
                <w:del w:id="857" w:author="sun shuting" w:date="2022-09-28T13:25:00Z"/>
                <w:rFonts w:cs="Times New Roman"/>
                <w:sz w:val="18"/>
                <w:szCs w:val="18"/>
              </w:rPr>
            </w:pPr>
            <w:del w:id="858" w:author="sun shuting" w:date="2022-09-28T13:25:00Z">
              <w:r w:rsidDel="001377B5">
                <w:rPr>
                  <w:rFonts w:cs="Times New Roman"/>
                  <w:sz w:val="18"/>
                  <w:szCs w:val="18"/>
                </w:rPr>
                <w:delText>54</w:delText>
              </w:r>
            </w:del>
          </w:p>
        </w:tc>
        <w:tc>
          <w:tcPr>
            <w:tcW w:w="478" w:type="pct"/>
            <w:vAlign w:val="center"/>
            <w:tcPrChange w:id="859" w:author="sun shuting" w:date="2022-09-28T13:24:00Z">
              <w:tcPr>
                <w:tcW w:w="487" w:type="pct"/>
                <w:vAlign w:val="center"/>
              </w:tcPr>
            </w:tcPrChange>
          </w:tcPr>
          <w:p w14:paraId="462D52E3" w14:textId="24B6DA2B" w:rsidR="008C1974" w:rsidDel="001377B5" w:rsidRDefault="00570D91">
            <w:pPr>
              <w:jc w:val="center"/>
              <w:rPr>
                <w:del w:id="860" w:author="sun shuting" w:date="2022-09-28T13:25:00Z"/>
                <w:rFonts w:cs="Times New Roman"/>
                <w:sz w:val="18"/>
                <w:szCs w:val="18"/>
              </w:rPr>
            </w:pPr>
            <w:del w:id="861" w:author="sun shuting" w:date="2022-09-28T13:25:00Z">
              <w:r w:rsidDel="001377B5">
                <w:rPr>
                  <w:rFonts w:cs="Times New Roman"/>
                  <w:sz w:val="18"/>
                  <w:szCs w:val="18"/>
                </w:rPr>
                <w:delText>4</w:delText>
              </w:r>
            </w:del>
          </w:p>
        </w:tc>
        <w:tc>
          <w:tcPr>
            <w:tcW w:w="523" w:type="pct"/>
            <w:vAlign w:val="center"/>
            <w:tcPrChange w:id="862" w:author="sun shuting" w:date="2022-09-28T13:24:00Z">
              <w:tcPr>
                <w:tcW w:w="532" w:type="pct"/>
                <w:vAlign w:val="center"/>
              </w:tcPr>
            </w:tcPrChange>
          </w:tcPr>
          <w:p w14:paraId="53D19F50" w14:textId="4239BDEB" w:rsidR="008C1974" w:rsidDel="001377B5" w:rsidRDefault="00570D91">
            <w:pPr>
              <w:jc w:val="center"/>
              <w:rPr>
                <w:del w:id="863" w:author="sun shuting" w:date="2022-09-28T13:25:00Z"/>
                <w:rFonts w:cs="Times New Roman"/>
                <w:sz w:val="18"/>
                <w:szCs w:val="18"/>
              </w:rPr>
            </w:pPr>
            <w:del w:id="864" w:author="sun shuting" w:date="2022-09-28T13:25:00Z">
              <w:r w:rsidDel="001377B5">
                <w:rPr>
                  <w:rFonts w:cs="Times New Roman"/>
                  <w:sz w:val="18"/>
                  <w:szCs w:val="18"/>
                </w:rPr>
                <w:delText>2</w:delText>
              </w:r>
            </w:del>
          </w:p>
        </w:tc>
        <w:tc>
          <w:tcPr>
            <w:tcW w:w="1921" w:type="pct"/>
            <w:vAlign w:val="center"/>
            <w:tcPrChange w:id="865" w:author="sun shuting" w:date="2022-09-28T13:24:00Z">
              <w:tcPr>
                <w:tcW w:w="1931" w:type="pct"/>
                <w:vAlign w:val="center"/>
              </w:tcPr>
            </w:tcPrChange>
          </w:tcPr>
          <w:p w14:paraId="2BD99987" w14:textId="3E06FCC9" w:rsidR="008C1974" w:rsidDel="001377B5" w:rsidRDefault="00570D91">
            <w:pPr>
              <w:ind w:firstLine="360"/>
              <w:jc w:val="center"/>
              <w:rPr>
                <w:del w:id="866" w:author="sun shuting" w:date="2022-09-28T13:25:00Z"/>
                <w:rFonts w:cs="Times New Roman"/>
                <w:sz w:val="18"/>
                <w:szCs w:val="18"/>
              </w:rPr>
            </w:pPr>
            <w:del w:id="867" w:author="sun shuting" w:date="2022-09-28T13:25:00Z">
              <w:r w:rsidDel="001377B5">
                <w:rPr>
                  <w:rFonts w:cs="Times New Roman"/>
                  <w:sz w:val="18"/>
                  <w:szCs w:val="18"/>
                </w:rPr>
                <w:delText>Central Opercular Cortex R</w:delText>
              </w:r>
            </w:del>
          </w:p>
        </w:tc>
      </w:tr>
      <w:tr w:rsidR="008C1974" w14:paraId="1AD7C555" w14:textId="77777777" w:rsidTr="00D45FF9">
        <w:trPr>
          <w:trHeight w:val="20"/>
          <w:jc w:val="center"/>
          <w:trPrChange w:id="868" w:author="sun shuting" w:date="2022-09-28T13:24:00Z">
            <w:trPr>
              <w:trHeight w:val="20"/>
              <w:jc w:val="center"/>
            </w:trPr>
          </w:trPrChange>
        </w:trPr>
        <w:tc>
          <w:tcPr>
            <w:tcW w:w="2556" w:type="pct"/>
            <w:gridSpan w:val="4"/>
            <w:vAlign w:val="center"/>
            <w:tcPrChange w:id="869" w:author="sun shuting" w:date="2022-09-28T13:24:00Z">
              <w:tcPr>
                <w:tcW w:w="2538" w:type="pct"/>
                <w:gridSpan w:val="4"/>
                <w:vAlign w:val="center"/>
              </w:tcPr>
            </w:tcPrChange>
          </w:tcPr>
          <w:p w14:paraId="1946DCCB" w14:textId="77777777" w:rsidR="008C1974" w:rsidRDefault="00570D91">
            <w:pPr>
              <w:jc w:val="center"/>
              <w:rPr>
                <w:rFonts w:cs="Times New Roman"/>
                <w:sz w:val="18"/>
                <w:szCs w:val="18"/>
              </w:rPr>
            </w:pPr>
            <w:r>
              <w:rPr>
                <w:rFonts w:cs="Times New Roman"/>
                <w:sz w:val="18"/>
                <w:szCs w:val="18"/>
              </w:rPr>
              <w:t>(Self - non-Person) &gt; (Self - Close_other)</w:t>
            </w:r>
          </w:p>
        </w:tc>
        <w:tc>
          <w:tcPr>
            <w:tcW w:w="523" w:type="pct"/>
            <w:vAlign w:val="center"/>
            <w:tcPrChange w:id="870" w:author="sun shuting" w:date="2022-09-28T13:24:00Z">
              <w:tcPr>
                <w:tcW w:w="532" w:type="pct"/>
                <w:vAlign w:val="center"/>
              </w:tcPr>
            </w:tcPrChange>
          </w:tcPr>
          <w:p w14:paraId="4E912419" w14:textId="77777777" w:rsidR="008C1974" w:rsidRDefault="008C1974">
            <w:pPr>
              <w:jc w:val="center"/>
              <w:rPr>
                <w:rFonts w:cs="Times New Roman"/>
                <w:sz w:val="18"/>
                <w:szCs w:val="18"/>
              </w:rPr>
            </w:pPr>
          </w:p>
        </w:tc>
        <w:tc>
          <w:tcPr>
            <w:tcW w:w="1921" w:type="pct"/>
            <w:vAlign w:val="center"/>
            <w:tcPrChange w:id="871" w:author="sun shuting" w:date="2022-09-28T13:24:00Z">
              <w:tcPr>
                <w:tcW w:w="1931" w:type="pct"/>
                <w:vAlign w:val="center"/>
              </w:tcPr>
            </w:tcPrChange>
          </w:tcPr>
          <w:p w14:paraId="3122B072" w14:textId="77777777" w:rsidR="008C1974" w:rsidRDefault="008C1974">
            <w:pPr>
              <w:ind w:firstLine="360"/>
              <w:jc w:val="center"/>
              <w:rPr>
                <w:rFonts w:eastAsia="黑体" w:cs="Times New Roman"/>
                <w:sz w:val="18"/>
                <w:szCs w:val="18"/>
              </w:rPr>
            </w:pPr>
          </w:p>
        </w:tc>
      </w:tr>
      <w:tr w:rsidR="008C1974" w14:paraId="41DAD558" w14:textId="77777777" w:rsidTr="00D45FF9">
        <w:trPr>
          <w:trHeight w:val="20"/>
          <w:jc w:val="center"/>
          <w:trPrChange w:id="872" w:author="sun shuting" w:date="2022-09-28T13:24:00Z">
            <w:trPr>
              <w:trHeight w:val="20"/>
              <w:jc w:val="center"/>
            </w:trPr>
          </w:trPrChange>
        </w:trPr>
        <w:tc>
          <w:tcPr>
            <w:tcW w:w="928" w:type="pct"/>
            <w:vAlign w:val="center"/>
            <w:tcPrChange w:id="873" w:author="sun shuting" w:date="2022-09-28T13:24:00Z">
              <w:tcPr>
                <w:tcW w:w="938" w:type="pct"/>
                <w:vAlign w:val="center"/>
              </w:tcPr>
            </w:tcPrChange>
          </w:tcPr>
          <w:p w14:paraId="62B9FF08" w14:textId="77777777" w:rsidR="008C1974" w:rsidRDefault="00570D91">
            <w:pPr>
              <w:ind w:firstLine="360"/>
              <w:jc w:val="center"/>
              <w:rPr>
                <w:rFonts w:cs="Times New Roman"/>
                <w:sz w:val="18"/>
                <w:szCs w:val="18"/>
              </w:rPr>
            </w:pPr>
            <w:r>
              <w:rPr>
                <w:rFonts w:cs="Times New Roman"/>
                <w:sz w:val="18"/>
                <w:szCs w:val="18"/>
              </w:rPr>
              <w:t>1</w:t>
            </w:r>
          </w:p>
        </w:tc>
        <w:tc>
          <w:tcPr>
            <w:tcW w:w="672" w:type="pct"/>
            <w:vAlign w:val="center"/>
            <w:tcPrChange w:id="874" w:author="sun shuting" w:date="2022-09-28T13:24:00Z">
              <w:tcPr>
                <w:tcW w:w="626" w:type="pct"/>
                <w:vAlign w:val="center"/>
              </w:tcPr>
            </w:tcPrChange>
          </w:tcPr>
          <w:p w14:paraId="1479B5BE" w14:textId="30D4B02E" w:rsidR="008C1974" w:rsidRDefault="00570D91">
            <w:pPr>
              <w:jc w:val="center"/>
              <w:rPr>
                <w:rFonts w:cs="Times New Roman"/>
                <w:sz w:val="18"/>
                <w:szCs w:val="18"/>
              </w:rPr>
            </w:pPr>
            <w:del w:id="875" w:author="sun shuting" w:date="2022-09-28T13:18:00Z">
              <w:r w:rsidDel="002D05B6">
                <w:rPr>
                  <w:rFonts w:cs="Times New Roman"/>
                  <w:sz w:val="18"/>
                  <w:szCs w:val="18"/>
                </w:rPr>
                <w:delText>2494</w:delText>
              </w:r>
            </w:del>
            <w:ins w:id="876" w:author="sun shuting" w:date="2022-09-28T13:18:00Z">
              <w:r w:rsidR="002D05B6">
                <w:rPr>
                  <w:rFonts w:cs="Times New Roman"/>
                  <w:sz w:val="18"/>
                  <w:szCs w:val="18"/>
                </w:rPr>
                <w:t>467</w:t>
              </w:r>
            </w:ins>
          </w:p>
        </w:tc>
        <w:tc>
          <w:tcPr>
            <w:tcW w:w="478" w:type="pct"/>
            <w:vAlign w:val="center"/>
            <w:tcPrChange w:id="877" w:author="sun shuting" w:date="2022-09-28T13:24:00Z">
              <w:tcPr>
                <w:tcW w:w="487" w:type="pct"/>
                <w:vAlign w:val="center"/>
              </w:tcPr>
            </w:tcPrChange>
          </w:tcPr>
          <w:p w14:paraId="1C3DF9B7" w14:textId="52A25B3B" w:rsidR="008C1974" w:rsidRDefault="00570D91">
            <w:pPr>
              <w:ind w:firstLineChars="83" w:firstLine="149"/>
              <w:jc w:val="center"/>
              <w:rPr>
                <w:rFonts w:cs="Times New Roman"/>
                <w:sz w:val="18"/>
                <w:szCs w:val="18"/>
              </w:rPr>
            </w:pPr>
            <w:del w:id="878" w:author="sun shuting" w:date="2022-09-28T11:35:00Z">
              <w:r w:rsidDel="009B1258">
                <w:rPr>
                  <w:rFonts w:cs="Times New Roman"/>
                  <w:sz w:val="18"/>
                  <w:szCs w:val="18"/>
                </w:rPr>
                <w:delText>12</w:delText>
              </w:r>
            </w:del>
            <w:ins w:id="879" w:author="sun shuting" w:date="2022-09-28T11:35:00Z">
              <w:r w:rsidR="009B1258">
                <w:rPr>
                  <w:rFonts w:cs="Times New Roman"/>
                  <w:sz w:val="18"/>
                  <w:szCs w:val="18"/>
                </w:rPr>
                <w:t>10</w:t>
              </w:r>
            </w:ins>
          </w:p>
        </w:tc>
        <w:tc>
          <w:tcPr>
            <w:tcW w:w="478" w:type="pct"/>
            <w:vAlign w:val="center"/>
            <w:tcPrChange w:id="880" w:author="sun shuting" w:date="2022-09-28T13:24:00Z">
              <w:tcPr>
                <w:tcW w:w="487" w:type="pct"/>
                <w:vAlign w:val="center"/>
              </w:tcPr>
            </w:tcPrChange>
          </w:tcPr>
          <w:p w14:paraId="10A1A418" w14:textId="77777777" w:rsidR="008C1974" w:rsidRDefault="00570D91">
            <w:pPr>
              <w:jc w:val="center"/>
              <w:rPr>
                <w:rFonts w:cs="Times New Roman"/>
                <w:sz w:val="18"/>
                <w:szCs w:val="18"/>
              </w:rPr>
            </w:pPr>
            <w:r>
              <w:rPr>
                <w:rFonts w:cs="Times New Roman"/>
                <w:sz w:val="18"/>
                <w:szCs w:val="18"/>
              </w:rPr>
              <w:t>64</w:t>
            </w:r>
          </w:p>
        </w:tc>
        <w:tc>
          <w:tcPr>
            <w:tcW w:w="523" w:type="pct"/>
            <w:vAlign w:val="center"/>
            <w:tcPrChange w:id="881" w:author="sun shuting" w:date="2022-09-28T13:24:00Z">
              <w:tcPr>
                <w:tcW w:w="532" w:type="pct"/>
                <w:vAlign w:val="center"/>
              </w:tcPr>
            </w:tcPrChange>
          </w:tcPr>
          <w:p w14:paraId="2420F28E" w14:textId="77777777" w:rsidR="008C1974" w:rsidRDefault="00570D91">
            <w:pPr>
              <w:jc w:val="center"/>
              <w:rPr>
                <w:rFonts w:cs="Times New Roman"/>
                <w:sz w:val="18"/>
                <w:szCs w:val="18"/>
              </w:rPr>
            </w:pPr>
            <w:r>
              <w:rPr>
                <w:rFonts w:cs="Times New Roman"/>
                <w:sz w:val="18"/>
                <w:szCs w:val="18"/>
              </w:rPr>
              <w:t>10</w:t>
            </w:r>
          </w:p>
        </w:tc>
        <w:tc>
          <w:tcPr>
            <w:tcW w:w="1921" w:type="pct"/>
            <w:vAlign w:val="center"/>
            <w:tcPrChange w:id="882" w:author="sun shuting" w:date="2022-09-28T13:24:00Z">
              <w:tcPr>
                <w:tcW w:w="1931" w:type="pct"/>
                <w:vAlign w:val="center"/>
              </w:tcPr>
            </w:tcPrChange>
          </w:tcPr>
          <w:p w14:paraId="1F05F027" w14:textId="77777777" w:rsidR="008C1974" w:rsidRDefault="00570D91">
            <w:pPr>
              <w:ind w:firstLine="360"/>
              <w:jc w:val="center"/>
              <w:rPr>
                <w:rFonts w:cs="Times New Roman"/>
                <w:sz w:val="18"/>
                <w:szCs w:val="18"/>
              </w:rPr>
            </w:pPr>
            <w:r>
              <w:rPr>
                <w:rFonts w:cs="Times New Roman"/>
                <w:sz w:val="18"/>
                <w:szCs w:val="18"/>
              </w:rPr>
              <w:t>Frontal Pole R</w:t>
            </w:r>
          </w:p>
        </w:tc>
      </w:tr>
      <w:tr w:rsidR="008C1974" w14:paraId="21D719AE" w14:textId="77777777" w:rsidTr="00D45FF9">
        <w:trPr>
          <w:trHeight w:val="20"/>
          <w:jc w:val="center"/>
          <w:trPrChange w:id="883" w:author="sun shuting" w:date="2022-09-28T13:24:00Z">
            <w:trPr>
              <w:trHeight w:val="20"/>
              <w:jc w:val="center"/>
            </w:trPr>
          </w:trPrChange>
        </w:trPr>
        <w:tc>
          <w:tcPr>
            <w:tcW w:w="928" w:type="pct"/>
            <w:vAlign w:val="center"/>
            <w:tcPrChange w:id="884" w:author="sun shuting" w:date="2022-09-28T13:24:00Z">
              <w:tcPr>
                <w:tcW w:w="938" w:type="pct"/>
                <w:vAlign w:val="center"/>
              </w:tcPr>
            </w:tcPrChange>
          </w:tcPr>
          <w:p w14:paraId="03376E42" w14:textId="77777777" w:rsidR="008C1974" w:rsidRDefault="00570D91">
            <w:pPr>
              <w:ind w:firstLine="360"/>
              <w:jc w:val="center"/>
              <w:rPr>
                <w:rFonts w:cs="Times New Roman"/>
                <w:sz w:val="18"/>
                <w:szCs w:val="18"/>
              </w:rPr>
            </w:pPr>
            <w:r>
              <w:rPr>
                <w:rFonts w:cs="Times New Roman"/>
                <w:sz w:val="18"/>
                <w:szCs w:val="18"/>
              </w:rPr>
              <w:t>2</w:t>
            </w:r>
          </w:p>
        </w:tc>
        <w:tc>
          <w:tcPr>
            <w:tcW w:w="672" w:type="pct"/>
            <w:vAlign w:val="center"/>
            <w:tcPrChange w:id="885" w:author="sun shuting" w:date="2022-09-28T13:24:00Z">
              <w:tcPr>
                <w:tcW w:w="626" w:type="pct"/>
                <w:vAlign w:val="center"/>
              </w:tcPr>
            </w:tcPrChange>
          </w:tcPr>
          <w:p w14:paraId="008D92ED" w14:textId="7D5BD4A9" w:rsidR="008C1974" w:rsidRDefault="00570D91">
            <w:pPr>
              <w:jc w:val="center"/>
              <w:rPr>
                <w:rFonts w:cs="Times New Roman"/>
                <w:sz w:val="18"/>
                <w:szCs w:val="18"/>
              </w:rPr>
            </w:pPr>
            <w:del w:id="886" w:author="sun shuting" w:date="2022-09-28T13:19:00Z">
              <w:r w:rsidDel="001471D4">
                <w:rPr>
                  <w:rFonts w:cs="Times New Roman"/>
                  <w:sz w:val="18"/>
                  <w:szCs w:val="18"/>
                </w:rPr>
                <w:delText>1802</w:delText>
              </w:r>
            </w:del>
            <w:ins w:id="887" w:author="sun shuting" w:date="2022-09-28T13:19:00Z">
              <w:r w:rsidR="001471D4">
                <w:rPr>
                  <w:rFonts w:cs="Times New Roman"/>
                  <w:sz w:val="18"/>
                  <w:szCs w:val="18"/>
                </w:rPr>
                <w:t>422</w:t>
              </w:r>
            </w:ins>
          </w:p>
        </w:tc>
        <w:tc>
          <w:tcPr>
            <w:tcW w:w="478" w:type="pct"/>
            <w:vAlign w:val="center"/>
            <w:tcPrChange w:id="888" w:author="sun shuting" w:date="2022-09-28T13:24:00Z">
              <w:tcPr>
                <w:tcW w:w="487" w:type="pct"/>
                <w:vAlign w:val="center"/>
              </w:tcPr>
            </w:tcPrChange>
          </w:tcPr>
          <w:p w14:paraId="524A4360" w14:textId="0D27D2C5" w:rsidR="008C1974" w:rsidRDefault="00570D91">
            <w:pPr>
              <w:jc w:val="center"/>
              <w:rPr>
                <w:rFonts w:cs="Times New Roman"/>
                <w:sz w:val="18"/>
                <w:szCs w:val="18"/>
              </w:rPr>
            </w:pPr>
            <w:del w:id="889" w:author="sun shuting" w:date="2022-09-28T13:19:00Z">
              <w:r w:rsidDel="001471D4">
                <w:rPr>
                  <w:rFonts w:cs="Times New Roman"/>
                  <w:sz w:val="18"/>
                  <w:szCs w:val="18"/>
                </w:rPr>
                <w:delText>-42</w:delText>
              </w:r>
            </w:del>
            <w:ins w:id="890" w:author="sun shuting" w:date="2022-09-28T13:19:00Z">
              <w:r w:rsidR="001471D4">
                <w:rPr>
                  <w:rFonts w:cs="Times New Roman"/>
                  <w:sz w:val="18"/>
                  <w:szCs w:val="18"/>
                </w:rPr>
                <w:t>-6</w:t>
              </w:r>
            </w:ins>
          </w:p>
        </w:tc>
        <w:tc>
          <w:tcPr>
            <w:tcW w:w="478" w:type="pct"/>
            <w:vAlign w:val="center"/>
            <w:tcPrChange w:id="891" w:author="sun shuting" w:date="2022-09-28T13:24:00Z">
              <w:tcPr>
                <w:tcW w:w="487" w:type="pct"/>
                <w:vAlign w:val="center"/>
              </w:tcPr>
            </w:tcPrChange>
          </w:tcPr>
          <w:p w14:paraId="060789F9" w14:textId="50187EAB" w:rsidR="008C1974" w:rsidRDefault="00570D91">
            <w:pPr>
              <w:jc w:val="center"/>
              <w:rPr>
                <w:rFonts w:cs="Times New Roman"/>
                <w:sz w:val="18"/>
                <w:szCs w:val="18"/>
              </w:rPr>
            </w:pPr>
            <w:del w:id="892" w:author="sun shuting" w:date="2022-09-28T13:19:00Z">
              <w:r w:rsidDel="001471D4">
                <w:rPr>
                  <w:rFonts w:cs="Times New Roman"/>
                  <w:sz w:val="18"/>
                  <w:szCs w:val="18"/>
                </w:rPr>
                <w:delText>-2</w:delText>
              </w:r>
            </w:del>
            <w:ins w:id="893" w:author="sun shuting" w:date="2022-09-28T13:19:00Z">
              <w:r w:rsidR="001471D4">
                <w:rPr>
                  <w:rFonts w:cs="Times New Roman"/>
                  <w:sz w:val="18"/>
                  <w:szCs w:val="18"/>
                </w:rPr>
                <w:t>-52</w:t>
              </w:r>
            </w:ins>
          </w:p>
        </w:tc>
        <w:tc>
          <w:tcPr>
            <w:tcW w:w="523" w:type="pct"/>
            <w:vAlign w:val="center"/>
            <w:tcPrChange w:id="894" w:author="sun shuting" w:date="2022-09-28T13:24:00Z">
              <w:tcPr>
                <w:tcW w:w="532" w:type="pct"/>
                <w:vAlign w:val="center"/>
              </w:tcPr>
            </w:tcPrChange>
          </w:tcPr>
          <w:p w14:paraId="6A44BC7E" w14:textId="0DAD6EBD" w:rsidR="008C1974" w:rsidRDefault="00570D91">
            <w:pPr>
              <w:jc w:val="center"/>
              <w:rPr>
                <w:rFonts w:cs="Times New Roman"/>
                <w:sz w:val="18"/>
                <w:szCs w:val="18"/>
              </w:rPr>
            </w:pPr>
            <w:del w:id="895" w:author="sun shuting" w:date="2022-09-28T13:19:00Z">
              <w:r w:rsidDel="001471D4">
                <w:rPr>
                  <w:rFonts w:cs="Times New Roman"/>
                  <w:sz w:val="18"/>
                  <w:szCs w:val="18"/>
                </w:rPr>
                <w:delText>42</w:delText>
              </w:r>
            </w:del>
            <w:ins w:id="896" w:author="sun shuting" w:date="2022-09-28T13:19:00Z">
              <w:r w:rsidR="001471D4">
                <w:rPr>
                  <w:rFonts w:cs="Times New Roman"/>
                  <w:sz w:val="18"/>
                  <w:szCs w:val="18"/>
                </w:rPr>
                <w:t>26</w:t>
              </w:r>
            </w:ins>
          </w:p>
        </w:tc>
        <w:tc>
          <w:tcPr>
            <w:tcW w:w="1921" w:type="pct"/>
            <w:vAlign w:val="center"/>
            <w:tcPrChange w:id="897" w:author="sun shuting" w:date="2022-09-28T13:24:00Z">
              <w:tcPr>
                <w:tcW w:w="1931" w:type="pct"/>
                <w:vAlign w:val="center"/>
              </w:tcPr>
            </w:tcPrChange>
          </w:tcPr>
          <w:p w14:paraId="6A001FF6" w14:textId="77777777" w:rsidR="008C1974" w:rsidRDefault="00570D91">
            <w:pPr>
              <w:ind w:firstLine="360"/>
              <w:jc w:val="center"/>
              <w:rPr>
                <w:rFonts w:cs="Times New Roman"/>
                <w:sz w:val="18"/>
                <w:szCs w:val="18"/>
              </w:rPr>
            </w:pPr>
            <w:r>
              <w:rPr>
                <w:rFonts w:cs="Times New Roman"/>
                <w:sz w:val="18"/>
                <w:szCs w:val="18"/>
              </w:rPr>
              <w:t>Precentral Gyrus (L)</w:t>
            </w:r>
          </w:p>
        </w:tc>
      </w:tr>
      <w:tr w:rsidR="008C1974" w14:paraId="35068233" w14:textId="77777777" w:rsidTr="00D45FF9">
        <w:trPr>
          <w:trHeight w:val="20"/>
          <w:jc w:val="center"/>
          <w:trPrChange w:id="898" w:author="sun shuting" w:date="2022-09-28T13:24:00Z">
            <w:trPr>
              <w:trHeight w:val="20"/>
              <w:jc w:val="center"/>
            </w:trPr>
          </w:trPrChange>
        </w:trPr>
        <w:tc>
          <w:tcPr>
            <w:tcW w:w="928" w:type="pct"/>
            <w:vAlign w:val="center"/>
            <w:tcPrChange w:id="899" w:author="sun shuting" w:date="2022-09-28T13:24:00Z">
              <w:tcPr>
                <w:tcW w:w="938" w:type="pct"/>
                <w:vAlign w:val="center"/>
              </w:tcPr>
            </w:tcPrChange>
          </w:tcPr>
          <w:p w14:paraId="5400DE9C" w14:textId="77777777" w:rsidR="008C1974" w:rsidRDefault="00570D91">
            <w:pPr>
              <w:ind w:firstLine="360"/>
              <w:jc w:val="center"/>
              <w:rPr>
                <w:rFonts w:cs="Times New Roman"/>
                <w:sz w:val="18"/>
                <w:szCs w:val="18"/>
              </w:rPr>
            </w:pPr>
            <w:r>
              <w:rPr>
                <w:rFonts w:cs="Times New Roman"/>
                <w:sz w:val="18"/>
                <w:szCs w:val="18"/>
              </w:rPr>
              <w:t>3</w:t>
            </w:r>
          </w:p>
        </w:tc>
        <w:tc>
          <w:tcPr>
            <w:tcW w:w="672" w:type="pct"/>
            <w:vAlign w:val="center"/>
            <w:tcPrChange w:id="900" w:author="sun shuting" w:date="2022-09-28T13:24:00Z">
              <w:tcPr>
                <w:tcW w:w="626" w:type="pct"/>
                <w:vAlign w:val="center"/>
              </w:tcPr>
            </w:tcPrChange>
          </w:tcPr>
          <w:p w14:paraId="4068DB91" w14:textId="03C56C54" w:rsidR="008C1974" w:rsidRDefault="00570D91">
            <w:pPr>
              <w:jc w:val="center"/>
              <w:rPr>
                <w:rFonts w:cs="Times New Roman"/>
                <w:sz w:val="18"/>
                <w:szCs w:val="18"/>
              </w:rPr>
            </w:pPr>
            <w:del w:id="901" w:author="sun shuting" w:date="2022-09-28T13:19:00Z">
              <w:r w:rsidDel="001471D4">
                <w:rPr>
                  <w:rFonts w:cs="Times New Roman"/>
                  <w:sz w:val="18"/>
                  <w:szCs w:val="18"/>
                </w:rPr>
                <w:delText>1684</w:delText>
              </w:r>
            </w:del>
            <w:ins w:id="902" w:author="sun shuting" w:date="2022-09-28T13:19:00Z">
              <w:r w:rsidR="001471D4">
                <w:rPr>
                  <w:rFonts w:cs="Times New Roman"/>
                  <w:sz w:val="18"/>
                  <w:szCs w:val="18"/>
                </w:rPr>
                <w:t>329</w:t>
              </w:r>
            </w:ins>
          </w:p>
        </w:tc>
        <w:tc>
          <w:tcPr>
            <w:tcW w:w="478" w:type="pct"/>
            <w:vAlign w:val="center"/>
            <w:tcPrChange w:id="903" w:author="sun shuting" w:date="2022-09-28T13:24:00Z">
              <w:tcPr>
                <w:tcW w:w="487" w:type="pct"/>
                <w:vAlign w:val="center"/>
              </w:tcPr>
            </w:tcPrChange>
          </w:tcPr>
          <w:p w14:paraId="11BC1BCD" w14:textId="0674162D" w:rsidR="008C1974" w:rsidRDefault="00570D91">
            <w:pPr>
              <w:jc w:val="center"/>
              <w:rPr>
                <w:rFonts w:cs="Times New Roman"/>
                <w:sz w:val="18"/>
                <w:szCs w:val="18"/>
              </w:rPr>
            </w:pPr>
            <w:del w:id="904" w:author="sun shuting" w:date="2022-09-28T13:19:00Z">
              <w:r w:rsidDel="001471D4">
                <w:rPr>
                  <w:rFonts w:cs="Times New Roman"/>
                  <w:sz w:val="18"/>
                  <w:szCs w:val="18"/>
                </w:rPr>
                <w:delText>-22</w:delText>
              </w:r>
            </w:del>
            <w:ins w:id="905" w:author="sun shuting" w:date="2022-09-28T13:19:00Z">
              <w:r w:rsidR="001471D4">
                <w:rPr>
                  <w:rFonts w:cs="Times New Roman"/>
                  <w:sz w:val="18"/>
                  <w:szCs w:val="18"/>
                </w:rPr>
                <w:t>-52</w:t>
              </w:r>
            </w:ins>
          </w:p>
        </w:tc>
        <w:tc>
          <w:tcPr>
            <w:tcW w:w="478" w:type="pct"/>
            <w:vAlign w:val="center"/>
            <w:tcPrChange w:id="906" w:author="sun shuting" w:date="2022-09-28T13:24:00Z">
              <w:tcPr>
                <w:tcW w:w="487" w:type="pct"/>
                <w:vAlign w:val="center"/>
              </w:tcPr>
            </w:tcPrChange>
          </w:tcPr>
          <w:p w14:paraId="78833DF1" w14:textId="1B0546AA" w:rsidR="008C1974" w:rsidRDefault="00570D91">
            <w:pPr>
              <w:jc w:val="center"/>
              <w:rPr>
                <w:rFonts w:cs="Times New Roman"/>
                <w:sz w:val="18"/>
                <w:szCs w:val="18"/>
              </w:rPr>
            </w:pPr>
            <w:del w:id="907" w:author="sun shuting" w:date="2022-09-28T13:19:00Z">
              <w:r w:rsidDel="001471D4">
                <w:rPr>
                  <w:rFonts w:cs="Times New Roman"/>
                  <w:sz w:val="18"/>
                  <w:szCs w:val="18"/>
                </w:rPr>
                <w:delText>-72</w:delText>
              </w:r>
            </w:del>
            <w:ins w:id="908" w:author="sun shuting" w:date="2022-09-28T13:19:00Z">
              <w:r w:rsidR="001471D4">
                <w:rPr>
                  <w:rFonts w:cs="Times New Roman"/>
                  <w:sz w:val="18"/>
                  <w:szCs w:val="18"/>
                </w:rPr>
                <w:t>30</w:t>
              </w:r>
            </w:ins>
          </w:p>
        </w:tc>
        <w:tc>
          <w:tcPr>
            <w:tcW w:w="523" w:type="pct"/>
            <w:vAlign w:val="center"/>
            <w:tcPrChange w:id="909" w:author="sun shuting" w:date="2022-09-28T13:24:00Z">
              <w:tcPr>
                <w:tcW w:w="532" w:type="pct"/>
                <w:vAlign w:val="center"/>
              </w:tcPr>
            </w:tcPrChange>
          </w:tcPr>
          <w:p w14:paraId="5DEC48C6" w14:textId="47D92FE7" w:rsidR="008C1974" w:rsidRDefault="00570D91">
            <w:pPr>
              <w:jc w:val="center"/>
              <w:rPr>
                <w:rFonts w:cs="Times New Roman"/>
                <w:sz w:val="18"/>
                <w:szCs w:val="18"/>
              </w:rPr>
            </w:pPr>
            <w:del w:id="910" w:author="sun shuting" w:date="2022-09-28T13:19:00Z">
              <w:r w:rsidDel="001471D4">
                <w:rPr>
                  <w:rFonts w:cs="Times New Roman"/>
                  <w:sz w:val="18"/>
                  <w:szCs w:val="18"/>
                </w:rPr>
                <w:delText>18</w:delText>
              </w:r>
            </w:del>
            <w:ins w:id="911" w:author="sun shuting" w:date="2022-09-28T13:19:00Z">
              <w:r w:rsidR="001471D4">
                <w:rPr>
                  <w:rFonts w:cs="Times New Roman"/>
                  <w:sz w:val="18"/>
                  <w:szCs w:val="18"/>
                </w:rPr>
                <w:t>-6</w:t>
              </w:r>
            </w:ins>
          </w:p>
        </w:tc>
        <w:tc>
          <w:tcPr>
            <w:tcW w:w="1921" w:type="pct"/>
            <w:vAlign w:val="center"/>
            <w:tcPrChange w:id="912" w:author="sun shuting" w:date="2022-09-28T13:24:00Z">
              <w:tcPr>
                <w:tcW w:w="1931" w:type="pct"/>
                <w:vAlign w:val="center"/>
              </w:tcPr>
            </w:tcPrChange>
          </w:tcPr>
          <w:p w14:paraId="4CB0C871" w14:textId="1F37A300" w:rsidR="008C1974" w:rsidRDefault="00635CE7">
            <w:pPr>
              <w:jc w:val="center"/>
              <w:rPr>
                <w:rFonts w:cs="Times New Roman"/>
                <w:sz w:val="18"/>
                <w:szCs w:val="18"/>
              </w:rPr>
            </w:pPr>
            <w:ins w:id="913" w:author="sun shuting" w:date="2022-09-28T13:21:00Z">
              <w:r w:rsidRPr="00635CE7">
                <w:rPr>
                  <w:rFonts w:cs="Times New Roman"/>
                  <w:sz w:val="18"/>
                  <w:szCs w:val="18"/>
                </w:rPr>
                <w:t>Inferior Frontal Gyrus, pars triangularis (L)</w:t>
              </w:r>
            </w:ins>
            <w:del w:id="914" w:author="sun shuting" w:date="2022-09-28T13:21:00Z">
              <w:r w:rsidR="00570D91" w:rsidDel="00635CE7">
                <w:rPr>
                  <w:rFonts w:cs="Times New Roman"/>
                  <w:sz w:val="18"/>
                  <w:szCs w:val="18"/>
                </w:rPr>
                <w:delText>Posterior Cingulate Gyrus (L), Precuneous Cortex (L)</w:delText>
              </w:r>
            </w:del>
          </w:p>
        </w:tc>
      </w:tr>
      <w:tr w:rsidR="008C1974" w14:paraId="6175B537" w14:textId="77777777" w:rsidTr="00D45FF9">
        <w:trPr>
          <w:trHeight w:val="20"/>
          <w:jc w:val="center"/>
          <w:trPrChange w:id="915" w:author="sun shuting" w:date="2022-09-28T13:24:00Z">
            <w:trPr>
              <w:trHeight w:val="20"/>
              <w:jc w:val="center"/>
            </w:trPr>
          </w:trPrChange>
        </w:trPr>
        <w:tc>
          <w:tcPr>
            <w:tcW w:w="928" w:type="pct"/>
            <w:vAlign w:val="center"/>
            <w:tcPrChange w:id="916" w:author="sun shuting" w:date="2022-09-28T13:24:00Z">
              <w:tcPr>
                <w:tcW w:w="938" w:type="pct"/>
                <w:vAlign w:val="center"/>
              </w:tcPr>
            </w:tcPrChange>
          </w:tcPr>
          <w:p w14:paraId="55BDAEA0" w14:textId="77777777" w:rsidR="008C1974" w:rsidRDefault="00570D91">
            <w:pPr>
              <w:ind w:firstLine="360"/>
              <w:jc w:val="center"/>
              <w:rPr>
                <w:rFonts w:cs="Times New Roman"/>
                <w:sz w:val="18"/>
                <w:szCs w:val="18"/>
              </w:rPr>
            </w:pPr>
            <w:r>
              <w:rPr>
                <w:rFonts w:cs="Times New Roman"/>
                <w:sz w:val="18"/>
                <w:szCs w:val="18"/>
              </w:rPr>
              <w:t>4</w:t>
            </w:r>
          </w:p>
        </w:tc>
        <w:tc>
          <w:tcPr>
            <w:tcW w:w="672" w:type="pct"/>
            <w:vAlign w:val="center"/>
            <w:tcPrChange w:id="917" w:author="sun shuting" w:date="2022-09-28T13:24:00Z">
              <w:tcPr>
                <w:tcW w:w="626" w:type="pct"/>
                <w:vAlign w:val="center"/>
              </w:tcPr>
            </w:tcPrChange>
          </w:tcPr>
          <w:p w14:paraId="68E110A1" w14:textId="38A3EF7B" w:rsidR="008C1974" w:rsidRDefault="00635CE7">
            <w:pPr>
              <w:jc w:val="center"/>
              <w:rPr>
                <w:rFonts w:cs="Times New Roman"/>
                <w:sz w:val="18"/>
                <w:szCs w:val="18"/>
              </w:rPr>
            </w:pPr>
            <w:ins w:id="918" w:author="sun shuting" w:date="2022-09-28T13:21:00Z">
              <w:r w:rsidRPr="00635CE7">
                <w:rPr>
                  <w:rFonts w:cs="Times New Roman"/>
                  <w:sz w:val="18"/>
                  <w:szCs w:val="18"/>
                </w:rPr>
                <w:t>171</w:t>
              </w:r>
            </w:ins>
            <w:del w:id="919" w:author="sun shuting" w:date="2022-09-28T13:21:00Z">
              <w:r w:rsidR="00570D91" w:rsidDel="00635CE7">
                <w:rPr>
                  <w:rFonts w:cs="Times New Roman"/>
                  <w:sz w:val="18"/>
                  <w:szCs w:val="18"/>
                </w:rPr>
                <w:delText>633</w:delText>
              </w:r>
            </w:del>
          </w:p>
        </w:tc>
        <w:tc>
          <w:tcPr>
            <w:tcW w:w="478" w:type="pct"/>
            <w:vAlign w:val="center"/>
            <w:tcPrChange w:id="920" w:author="sun shuting" w:date="2022-09-28T13:24:00Z">
              <w:tcPr>
                <w:tcW w:w="487" w:type="pct"/>
                <w:vAlign w:val="center"/>
              </w:tcPr>
            </w:tcPrChange>
          </w:tcPr>
          <w:p w14:paraId="1D47EEE5" w14:textId="712EA6C6" w:rsidR="008C1974" w:rsidRDefault="00570D91">
            <w:pPr>
              <w:jc w:val="center"/>
              <w:rPr>
                <w:rFonts w:cs="Times New Roman"/>
                <w:sz w:val="18"/>
                <w:szCs w:val="18"/>
              </w:rPr>
            </w:pPr>
            <w:del w:id="921" w:author="sun shuting" w:date="2022-09-28T13:22:00Z">
              <w:r w:rsidDel="00635CE7">
                <w:rPr>
                  <w:rFonts w:cs="Times New Roman"/>
                  <w:sz w:val="18"/>
                  <w:szCs w:val="18"/>
                </w:rPr>
                <w:delText>-32</w:delText>
              </w:r>
            </w:del>
            <w:ins w:id="922" w:author="sun shuting" w:date="2022-09-28T13:22:00Z">
              <w:r w:rsidR="00635CE7">
                <w:rPr>
                  <w:rFonts w:cs="Times New Roman"/>
                  <w:sz w:val="18"/>
                  <w:szCs w:val="18"/>
                </w:rPr>
                <w:t>-8</w:t>
              </w:r>
            </w:ins>
          </w:p>
        </w:tc>
        <w:tc>
          <w:tcPr>
            <w:tcW w:w="478" w:type="pct"/>
            <w:vAlign w:val="center"/>
            <w:tcPrChange w:id="923" w:author="sun shuting" w:date="2022-09-28T13:24:00Z">
              <w:tcPr>
                <w:tcW w:w="487" w:type="pct"/>
                <w:vAlign w:val="center"/>
              </w:tcPr>
            </w:tcPrChange>
          </w:tcPr>
          <w:p w14:paraId="6BA48B13" w14:textId="24BACC58" w:rsidR="008C1974" w:rsidRDefault="00570D91">
            <w:pPr>
              <w:jc w:val="center"/>
              <w:rPr>
                <w:rFonts w:cs="Times New Roman"/>
                <w:sz w:val="18"/>
                <w:szCs w:val="18"/>
              </w:rPr>
            </w:pPr>
            <w:del w:id="924" w:author="sun shuting" w:date="2022-09-28T13:22:00Z">
              <w:r w:rsidDel="00635CE7">
                <w:rPr>
                  <w:rFonts w:cs="Times New Roman"/>
                  <w:sz w:val="18"/>
                  <w:szCs w:val="18"/>
                </w:rPr>
                <w:delText>12</w:delText>
              </w:r>
            </w:del>
            <w:ins w:id="925" w:author="sun shuting" w:date="2022-09-28T13:22:00Z">
              <w:r w:rsidR="00635CE7">
                <w:rPr>
                  <w:rFonts w:cs="Times New Roman"/>
                  <w:sz w:val="18"/>
                  <w:szCs w:val="18"/>
                </w:rPr>
                <w:t>38</w:t>
              </w:r>
            </w:ins>
          </w:p>
        </w:tc>
        <w:tc>
          <w:tcPr>
            <w:tcW w:w="523" w:type="pct"/>
            <w:vAlign w:val="center"/>
            <w:tcPrChange w:id="926" w:author="sun shuting" w:date="2022-09-28T13:24:00Z">
              <w:tcPr>
                <w:tcW w:w="532" w:type="pct"/>
                <w:vAlign w:val="center"/>
              </w:tcPr>
            </w:tcPrChange>
          </w:tcPr>
          <w:p w14:paraId="22784779" w14:textId="3D5B964E" w:rsidR="008C1974" w:rsidRDefault="00570D91">
            <w:pPr>
              <w:jc w:val="center"/>
              <w:rPr>
                <w:rFonts w:cs="Times New Roman"/>
                <w:sz w:val="18"/>
                <w:szCs w:val="18"/>
              </w:rPr>
            </w:pPr>
            <w:del w:id="927" w:author="sun shuting" w:date="2022-09-28T13:22:00Z">
              <w:r w:rsidDel="00635CE7">
                <w:rPr>
                  <w:rFonts w:cs="Times New Roman"/>
                  <w:sz w:val="18"/>
                  <w:szCs w:val="18"/>
                </w:rPr>
                <w:delText>-28</w:delText>
              </w:r>
            </w:del>
            <w:ins w:id="928" w:author="sun shuting" w:date="2022-09-28T13:22:00Z">
              <w:r w:rsidR="00635CE7">
                <w:rPr>
                  <w:rFonts w:cs="Times New Roman"/>
                  <w:sz w:val="18"/>
                  <w:szCs w:val="18"/>
                </w:rPr>
                <w:t>50</w:t>
              </w:r>
            </w:ins>
          </w:p>
        </w:tc>
        <w:tc>
          <w:tcPr>
            <w:tcW w:w="1921" w:type="pct"/>
            <w:vAlign w:val="center"/>
            <w:tcPrChange w:id="929" w:author="sun shuting" w:date="2022-09-28T13:24:00Z">
              <w:tcPr>
                <w:tcW w:w="1931" w:type="pct"/>
                <w:vAlign w:val="center"/>
              </w:tcPr>
            </w:tcPrChange>
          </w:tcPr>
          <w:p w14:paraId="7B5AB243" w14:textId="7FA64FF8" w:rsidR="008C1974" w:rsidRDefault="00294A10">
            <w:pPr>
              <w:ind w:firstLine="360"/>
              <w:jc w:val="center"/>
              <w:rPr>
                <w:rFonts w:cs="Times New Roman"/>
                <w:sz w:val="18"/>
                <w:szCs w:val="18"/>
              </w:rPr>
            </w:pPr>
            <w:ins w:id="930" w:author="sun shuting" w:date="2022-09-28T13:22:00Z">
              <w:r w:rsidRPr="00294A10">
                <w:rPr>
                  <w:rFonts w:cs="Times New Roman"/>
                  <w:sz w:val="18"/>
                  <w:szCs w:val="18"/>
                </w:rPr>
                <w:t>Superior Frontal Gyrus (L)</w:t>
              </w:r>
            </w:ins>
            <w:del w:id="931" w:author="sun shuting" w:date="2022-09-28T13:22:00Z">
              <w:r w:rsidR="00570D91" w:rsidDel="00294A10">
                <w:rPr>
                  <w:rFonts w:cs="Times New Roman"/>
                  <w:sz w:val="18"/>
                  <w:szCs w:val="18"/>
                </w:rPr>
                <w:delText>Temporal Pole (L), Frontal Orbital Cortex (L)</w:delText>
              </w:r>
            </w:del>
          </w:p>
        </w:tc>
      </w:tr>
      <w:tr w:rsidR="008C1974" w14:paraId="649DA4DA" w14:textId="77777777" w:rsidTr="00D45FF9">
        <w:trPr>
          <w:trHeight w:val="20"/>
          <w:jc w:val="center"/>
          <w:trPrChange w:id="932" w:author="sun shuting" w:date="2022-09-28T13:24:00Z">
            <w:trPr>
              <w:trHeight w:val="20"/>
              <w:jc w:val="center"/>
            </w:trPr>
          </w:trPrChange>
        </w:trPr>
        <w:tc>
          <w:tcPr>
            <w:tcW w:w="928" w:type="pct"/>
            <w:vAlign w:val="center"/>
            <w:tcPrChange w:id="933" w:author="sun shuting" w:date="2022-09-28T13:24:00Z">
              <w:tcPr>
                <w:tcW w:w="938" w:type="pct"/>
                <w:vAlign w:val="center"/>
              </w:tcPr>
            </w:tcPrChange>
          </w:tcPr>
          <w:p w14:paraId="7BB5E900" w14:textId="77777777" w:rsidR="008C1974" w:rsidRDefault="00570D91">
            <w:pPr>
              <w:ind w:firstLine="360"/>
              <w:jc w:val="center"/>
              <w:rPr>
                <w:rFonts w:cs="Times New Roman"/>
                <w:sz w:val="18"/>
                <w:szCs w:val="18"/>
              </w:rPr>
            </w:pPr>
            <w:r>
              <w:rPr>
                <w:rFonts w:cs="Times New Roman"/>
                <w:sz w:val="18"/>
                <w:szCs w:val="18"/>
              </w:rPr>
              <w:t>5</w:t>
            </w:r>
          </w:p>
        </w:tc>
        <w:tc>
          <w:tcPr>
            <w:tcW w:w="672" w:type="pct"/>
            <w:vAlign w:val="center"/>
            <w:tcPrChange w:id="934" w:author="sun shuting" w:date="2022-09-28T13:24:00Z">
              <w:tcPr>
                <w:tcW w:w="626" w:type="pct"/>
                <w:vAlign w:val="center"/>
              </w:tcPr>
            </w:tcPrChange>
          </w:tcPr>
          <w:p w14:paraId="0CB8A608" w14:textId="459B7B0B" w:rsidR="008C1974" w:rsidRDefault="00570D91">
            <w:pPr>
              <w:jc w:val="center"/>
              <w:rPr>
                <w:rFonts w:cs="Times New Roman"/>
                <w:sz w:val="18"/>
                <w:szCs w:val="18"/>
              </w:rPr>
            </w:pPr>
            <w:del w:id="935" w:author="sun shuting" w:date="2022-09-28T13:22:00Z">
              <w:r w:rsidDel="00294A10">
                <w:rPr>
                  <w:rFonts w:cs="Times New Roman"/>
                  <w:sz w:val="18"/>
                  <w:szCs w:val="18"/>
                </w:rPr>
                <w:delText>335</w:delText>
              </w:r>
            </w:del>
            <w:ins w:id="936" w:author="sun shuting" w:date="2022-09-28T13:22:00Z">
              <w:r w:rsidR="00294A10">
                <w:rPr>
                  <w:rFonts w:cs="Times New Roman"/>
                  <w:sz w:val="18"/>
                  <w:szCs w:val="18"/>
                </w:rPr>
                <w:t>128</w:t>
              </w:r>
            </w:ins>
          </w:p>
        </w:tc>
        <w:tc>
          <w:tcPr>
            <w:tcW w:w="478" w:type="pct"/>
            <w:vAlign w:val="center"/>
            <w:tcPrChange w:id="937" w:author="sun shuting" w:date="2022-09-28T13:24:00Z">
              <w:tcPr>
                <w:tcW w:w="487" w:type="pct"/>
                <w:vAlign w:val="center"/>
              </w:tcPr>
            </w:tcPrChange>
          </w:tcPr>
          <w:p w14:paraId="22C62C4B" w14:textId="65E4B772" w:rsidR="008C1974" w:rsidRDefault="00570D91">
            <w:pPr>
              <w:jc w:val="center"/>
              <w:rPr>
                <w:rFonts w:cs="Times New Roman"/>
                <w:sz w:val="18"/>
                <w:szCs w:val="18"/>
              </w:rPr>
            </w:pPr>
            <w:del w:id="938" w:author="sun shuting" w:date="2022-09-28T13:22:00Z">
              <w:r w:rsidDel="00294A10">
                <w:rPr>
                  <w:rFonts w:cs="Times New Roman"/>
                  <w:sz w:val="18"/>
                  <w:szCs w:val="18"/>
                </w:rPr>
                <w:delText>-54</w:delText>
              </w:r>
            </w:del>
            <w:ins w:id="939" w:author="sun shuting" w:date="2022-09-28T13:22:00Z">
              <w:r w:rsidR="00294A10">
                <w:rPr>
                  <w:rFonts w:cs="Times New Roman"/>
                  <w:sz w:val="18"/>
                  <w:szCs w:val="18"/>
                </w:rPr>
                <w:t>-48</w:t>
              </w:r>
            </w:ins>
          </w:p>
        </w:tc>
        <w:tc>
          <w:tcPr>
            <w:tcW w:w="478" w:type="pct"/>
            <w:vAlign w:val="center"/>
            <w:tcPrChange w:id="940" w:author="sun shuting" w:date="2022-09-28T13:24:00Z">
              <w:tcPr>
                <w:tcW w:w="487" w:type="pct"/>
                <w:vAlign w:val="center"/>
              </w:tcPr>
            </w:tcPrChange>
          </w:tcPr>
          <w:p w14:paraId="279DF33E" w14:textId="01015594" w:rsidR="008C1974" w:rsidRDefault="00570D91">
            <w:pPr>
              <w:jc w:val="center"/>
              <w:rPr>
                <w:rFonts w:cs="Times New Roman"/>
                <w:sz w:val="18"/>
                <w:szCs w:val="18"/>
              </w:rPr>
            </w:pPr>
            <w:del w:id="941" w:author="sun shuting" w:date="2022-09-28T13:23:00Z">
              <w:r w:rsidDel="00294A10">
                <w:rPr>
                  <w:rFonts w:cs="Times New Roman"/>
                  <w:sz w:val="18"/>
                  <w:szCs w:val="18"/>
                </w:rPr>
                <w:delText>30</w:delText>
              </w:r>
            </w:del>
            <w:ins w:id="942" w:author="sun shuting" w:date="2022-09-28T13:23:00Z">
              <w:r w:rsidR="00294A10">
                <w:rPr>
                  <w:rFonts w:cs="Times New Roman"/>
                  <w:sz w:val="18"/>
                  <w:szCs w:val="18"/>
                </w:rPr>
                <w:t>-62</w:t>
              </w:r>
            </w:ins>
          </w:p>
        </w:tc>
        <w:tc>
          <w:tcPr>
            <w:tcW w:w="523" w:type="pct"/>
            <w:vAlign w:val="center"/>
            <w:tcPrChange w:id="943" w:author="sun shuting" w:date="2022-09-28T13:24:00Z">
              <w:tcPr>
                <w:tcW w:w="532" w:type="pct"/>
                <w:vAlign w:val="center"/>
              </w:tcPr>
            </w:tcPrChange>
          </w:tcPr>
          <w:p w14:paraId="71895BA0" w14:textId="1C93145F" w:rsidR="008C1974" w:rsidRDefault="00570D91">
            <w:pPr>
              <w:jc w:val="center"/>
              <w:rPr>
                <w:rFonts w:cs="Times New Roman"/>
                <w:sz w:val="18"/>
                <w:szCs w:val="18"/>
              </w:rPr>
            </w:pPr>
            <w:del w:id="944" w:author="sun shuting" w:date="2022-09-28T13:23:00Z">
              <w:r w:rsidDel="00294A10">
                <w:rPr>
                  <w:rFonts w:cs="Times New Roman"/>
                  <w:sz w:val="18"/>
                  <w:szCs w:val="18"/>
                </w:rPr>
                <w:delText>0</w:delText>
              </w:r>
            </w:del>
            <w:ins w:id="945" w:author="sun shuting" w:date="2022-09-28T13:23:00Z">
              <w:r w:rsidR="00294A10">
                <w:rPr>
                  <w:rFonts w:cs="Times New Roman"/>
                  <w:sz w:val="18"/>
                  <w:szCs w:val="18"/>
                </w:rPr>
                <w:t>20</w:t>
              </w:r>
            </w:ins>
          </w:p>
        </w:tc>
        <w:tc>
          <w:tcPr>
            <w:tcW w:w="1921" w:type="pct"/>
            <w:vAlign w:val="center"/>
            <w:tcPrChange w:id="946" w:author="sun shuting" w:date="2022-09-28T13:24:00Z">
              <w:tcPr>
                <w:tcW w:w="1931" w:type="pct"/>
                <w:vAlign w:val="center"/>
              </w:tcPr>
            </w:tcPrChange>
          </w:tcPr>
          <w:p w14:paraId="3D8CFB9E" w14:textId="2ADCC232" w:rsidR="008C1974" w:rsidRDefault="00294A10">
            <w:pPr>
              <w:ind w:firstLine="360"/>
              <w:jc w:val="center"/>
              <w:rPr>
                <w:rFonts w:cs="Times New Roman"/>
                <w:sz w:val="18"/>
                <w:szCs w:val="18"/>
              </w:rPr>
            </w:pPr>
            <w:ins w:id="947" w:author="sun shuting" w:date="2022-09-28T13:23:00Z">
              <w:r w:rsidRPr="00294A10">
                <w:rPr>
                  <w:rFonts w:cs="Times New Roman"/>
                  <w:sz w:val="18"/>
                  <w:szCs w:val="18"/>
                </w:rPr>
                <w:t>Lateral Occipital Cortex, superior division (L)</w:t>
              </w:r>
            </w:ins>
            <w:del w:id="948" w:author="sun shuting" w:date="2022-09-28T13:23:00Z">
              <w:r w:rsidR="00570D91" w:rsidDel="00294A10">
                <w:rPr>
                  <w:rFonts w:cs="Times New Roman"/>
                  <w:sz w:val="18"/>
                  <w:szCs w:val="18"/>
                </w:rPr>
                <w:delText>Inferior Frontal Gyrus, Pars triangularis (L)</w:delText>
              </w:r>
            </w:del>
          </w:p>
        </w:tc>
      </w:tr>
      <w:tr w:rsidR="008C1974" w14:paraId="23683D40" w14:textId="77777777" w:rsidTr="00D45FF9">
        <w:trPr>
          <w:trHeight w:val="20"/>
          <w:jc w:val="center"/>
          <w:trPrChange w:id="949" w:author="sun shuting" w:date="2022-09-28T13:24:00Z">
            <w:trPr>
              <w:trHeight w:val="20"/>
              <w:jc w:val="center"/>
            </w:trPr>
          </w:trPrChange>
        </w:trPr>
        <w:tc>
          <w:tcPr>
            <w:tcW w:w="928" w:type="pct"/>
            <w:vAlign w:val="center"/>
            <w:tcPrChange w:id="950" w:author="sun shuting" w:date="2022-09-28T13:24:00Z">
              <w:tcPr>
                <w:tcW w:w="938" w:type="pct"/>
                <w:vAlign w:val="center"/>
              </w:tcPr>
            </w:tcPrChange>
          </w:tcPr>
          <w:p w14:paraId="0ECA31D7" w14:textId="77777777" w:rsidR="008C1974" w:rsidRDefault="00570D91">
            <w:pPr>
              <w:ind w:firstLine="360"/>
              <w:jc w:val="center"/>
              <w:rPr>
                <w:rFonts w:cs="Times New Roman"/>
                <w:sz w:val="18"/>
                <w:szCs w:val="18"/>
              </w:rPr>
            </w:pPr>
            <w:r>
              <w:rPr>
                <w:rFonts w:cs="Times New Roman"/>
                <w:sz w:val="18"/>
                <w:szCs w:val="18"/>
              </w:rPr>
              <w:t>6</w:t>
            </w:r>
          </w:p>
        </w:tc>
        <w:tc>
          <w:tcPr>
            <w:tcW w:w="672" w:type="pct"/>
            <w:vAlign w:val="center"/>
            <w:tcPrChange w:id="951" w:author="sun shuting" w:date="2022-09-28T13:24:00Z">
              <w:tcPr>
                <w:tcW w:w="626" w:type="pct"/>
                <w:vAlign w:val="center"/>
              </w:tcPr>
            </w:tcPrChange>
          </w:tcPr>
          <w:p w14:paraId="7DE6B522" w14:textId="4C21DE88" w:rsidR="008C1974" w:rsidRDefault="00D45FF9">
            <w:pPr>
              <w:jc w:val="center"/>
              <w:rPr>
                <w:rFonts w:cs="Times New Roman"/>
                <w:sz w:val="18"/>
                <w:szCs w:val="18"/>
              </w:rPr>
            </w:pPr>
            <w:ins w:id="952" w:author="sun shuting" w:date="2022-09-28T13:23:00Z">
              <w:r w:rsidRPr="00D45FF9">
                <w:rPr>
                  <w:rFonts w:cs="Times New Roman"/>
                  <w:sz w:val="18"/>
                  <w:szCs w:val="18"/>
                </w:rPr>
                <w:t>114</w:t>
              </w:r>
            </w:ins>
            <w:del w:id="953" w:author="sun shuting" w:date="2022-09-28T13:23:00Z">
              <w:r w:rsidR="00570D91" w:rsidDel="00D45FF9">
                <w:rPr>
                  <w:rFonts w:cs="Times New Roman"/>
                  <w:sz w:val="18"/>
                  <w:szCs w:val="18"/>
                </w:rPr>
                <w:delText>228</w:delText>
              </w:r>
            </w:del>
          </w:p>
        </w:tc>
        <w:tc>
          <w:tcPr>
            <w:tcW w:w="478" w:type="pct"/>
            <w:vAlign w:val="center"/>
            <w:tcPrChange w:id="954" w:author="sun shuting" w:date="2022-09-28T13:24:00Z">
              <w:tcPr>
                <w:tcW w:w="487" w:type="pct"/>
                <w:vAlign w:val="center"/>
              </w:tcPr>
            </w:tcPrChange>
          </w:tcPr>
          <w:p w14:paraId="16BFC3C1" w14:textId="23FE60EB" w:rsidR="008C1974" w:rsidRDefault="00D45FF9">
            <w:pPr>
              <w:jc w:val="center"/>
              <w:rPr>
                <w:rFonts w:cs="Times New Roman"/>
                <w:sz w:val="18"/>
                <w:szCs w:val="18"/>
              </w:rPr>
            </w:pPr>
            <w:ins w:id="955" w:author="sun shuting" w:date="2022-09-28T13:23:00Z">
              <w:r w:rsidRPr="00D45FF9">
                <w:rPr>
                  <w:rFonts w:cs="Times New Roman"/>
                  <w:sz w:val="18"/>
                  <w:szCs w:val="18"/>
                </w:rPr>
                <w:t>-40</w:t>
              </w:r>
            </w:ins>
            <w:del w:id="956" w:author="sun shuting" w:date="2022-09-28T13:23:00Z">
              <w:r w:rsidR="00570D91" w:rsidDel="00D45FF9">
                <w:rPr>
                  <w:rFonts w:cs="Times New Roman"/>
                  <w:sz w:val="18"/>
                  <w:szCs w:val="18"/>
                </w:rPr>
                <w:delText>-60</w:delText>
              </w:r>
            </w:del>
          </w:p>
        </w:tc>
        <w:tc>
          <w:tcPr>
            <w:tcW w:w="478" w:type="pct"/>
            <w:vAlign w:val="center"/>
            <w:tcPrChange w:id="957" w:author="sun shuting" w:date="2022-09-28T13:24:00Z">
              <w:tcPr>
                <w:tcW w:w="487" w:type="pct"/>
                <w:vAlign w:val="center"/>
              </w:tcPr>
            </w:tcPrChange>
          </w:tcPr>
          <w:p w14:paraId="55C573E4" w14:textId="4B5C3DC3" w:rsidR="008C1974" w:rsidRDefault="00570D91">
            <w:pPr>
              <w:jc w:val="center"/>
              <w:rPr>
                <w:rFonts w:cs="Times New Roman"/>
                <w:sz w:val="18"/>
                <w:szCs w:val="18"/>
              </w:rPr>
            </w:pPr>
            <w:del w:id="958" w:author="sun shuting" w:date="2022-09-28T13:23:00Z">
              <w:r w:rsidDel="00D45FF9">
                <w:rPr>
                  <w:rFonts w:cs="Times New Roman"/>
                  <w:sz w:val="18"/>
                  <w:szCs w:val="18"/>
                </w:rPr>
                <w:delText>0</w:delText>
              </w:r>
            </w:del>
            <w:ins w:id="959" w:author="sun shuting" w:date="2022-09-28T13:23:00Z">
              <w:r w:rsidR="00D45FF9">
                <w:rPr>
                  <w:rFonts w:cs="Times New Roman"/>
                  <w:sz w:val="18"/>
                  <w:szCs w:val="18"/>
                </w:rPr>
                <w:t>6</w:t>
              </w:r>
            </w:ins>
          </w:p>
        </w:tc>
        <w:tc>
          <w:tcPr>
            <w:tcW w:w="523" w:type="pct"/>
            <w:vAlign w:val="center"/>
            <w:tcPrChange w:id="960" w:author="sun shuting" w:date="2022-09-28T13:24:00Z">
              <w:tcPr>
                <w:tcW w:w="532" w:type="pct"/>
                <w:vAlign w:val="center"/>
              </w:tcPr>
            </w:tcPrChange>
          </w:tcPr>
          <w:p w14:paraId="12FBD530" w14:textId="494140A3" w:rsidR="008C1974" w:rsidRDefault="00570D91">
            <w:pPr>
              <w:jc w:val="center"/>
              <w:rPr>
                <w:rFonts w:cs="Times New Roman"/>
                <w:sz w:val="18"/>
                <w:szCs w:val="18"/>
              </w:rPr>
            </w:pPr>
            <w:del w:id="961" w:author="sun shuting" w:date="2022-09-28T13:23:00Z">
              <w:r w:rsidDel="00D45FF9">
                <w:rPr>
                  <w:rFonts w:cs="Times New Roman"/>
                  <w:sz w:val="18"/>
                  <w:szCs w:val="18"/>
                </w:rPr>
                <w:delText>-2</w:delText>
              </w:r>
            </w:del>
            <w:ins w:id="962" w:author="sun shuting" w:date="2022-09-28T13:23:00Z">
              <w:r w:rsidR="00D45FF9">
                <w:rPr>
                  <w:rFonts w:cs="Times New Roman"/>
                  <w:sz w:val="18"/>
                  <w:szCs w:val="18"/>
                </w:rPr>
                <w:t>46</w:t>
              </w:r>
            </w:ins>
          </w:p>
        </w:tc>
        <w:tc>
          <w:tcPr>
            <w:tcW w:w="1921" w:type="pct"/>
            <w:vAlign w:val="center"/>
            <w:tcPrChange w:id="963" w:author="sun shuting" w:date="2022-09-28T13:24:00Z">
              <w:tcPr>
                <w:tcW w:w="1931" w:type="pct"/>
                <w:vAlign w:val="center"/>
              </w:tcPr>
            </w:tcPrChange>
          </w:tcPr>
          <w:p w14:paraId="622E405E" w14:textId="6CFF2841" w:rsidR="008C1974" w:rsidRDefault="00D45FF9">
            <w:pPr>
              <w:ind w:firstLine="360"/>
              <w:jc w:val="center"/>
              <w:rPr>
                <w:rFonts w:cs="Times New Roman"/>
                <w:sz w:val="18"/>
                <w:szCs w:val="18"/>
              </w:rPr>
            </w:pPr>
            <w:ins w:id="964" w:author="sun shuting" w:date="2022-09-28T13:24:00Z">
              <w:r w:rsidRPr="00D45FF9">
                <w:rPr>
                  <w:rFonts w:cs="Times New Roman"/>
                  <w:sz w:val="18"/>
                  <w:szCs w:val="18"/>
                </w:rPr>
                <w:t>Middle Frontal Gyrus (L)</w:t>
              </w:r>
            </w:ins>
            <w:del w:id="965" w:author="sun shuting" w:date="2022-09-28T13:24:00Z">
              <w:r w:rsidR="00570D91" w:rsidDel="00D45FF9">
                <w:rPr>
                  <w:rFonts w:cs="Times New Roman"/>
                  <w:sz w:val="18"/>
                  <w:szCs w:val="18"/>
                </w:rPr>
                <w:delText>Superior Temporal Gyrus, Anterior division (L)</w:delText>
              </w:r>
            </w:del>
          </w:p>
        </w:tc>
      </w:tr>
      <w:tr w:rsidR="008C1974" w:rsidDel="00D45FF9" w14:paraId="5EE36E49" w14:textId="5554084C" w:rsidTr="00D45FF9">
        <w:trPr>
          <w:trHeight w:val="20"/>
          <w:jc w:val="center"/>
          <w:del w:id="966" w:author="sun shuting" w:date="2022-09-28T13:24:00Z"/>
          <w:trPrChange w:id="967" w:author="sun shuting" w:date="2022-09-28T13:24:00Z">
            <w:trPr>
              <w:trHeight w:val="20"/>
              <w:jc w:val="center"/>
            </w:trPr>
          </w:trPrChange>
        </w:trPr>
        <w:tc>
          <w:tcPr>
            <w:tcW w:w="928" w:type="pct"/>
            <w:vAlign w:val="center"/>
            <w:tcPrChange w:id="968" w:author="sun shuting" w:date="2022-09-28T13:24:00Z">
              <w:tcPr>
                <w:tcW w:w="938" w:type="pct"/>
                <w:vAlign w:val="center"/>
              </w:tcPr>
            </w:tcPrChange>
          </w:tcPr>
          <w:p w14:paraId="710297B0" w14:textId="64AB737C" w:rsidR="008C1974" w:rsidDel="00D45FF9" w:rsidRDefault="00570D91">
            <w:pPr>
              <w:ind w:firstLine="360"/>
              <w:jc w:val="center"/>
              <w:rPr>
                <w:del w:id="969" w:author="sun shuting" w:date="2022-09-28T13:24:00Z"/>
                <w:rFonts w:cs="Times New Roman"/>
                <w:sz w:val="18"/>
                <w:szCs w:val="18"/>
              </w:rPr>
            </w:pPr>
            <w:del w:id="970" w:author="sun shuting" w:date="2022-09-28T13:24:00Z">
              <w:r w:rsidDel="00D45FF9">
                <w:rPr>
                  <w:rFonts w:cs="Times New Roman"/>
                  <w:sz w:val="18"/>
                  <w:szCs w:val="18"/>
                </w:rPr>
                <w:delText>7</w:delText>
              </w:r>
            </w:del>
          </w:p>
        </w:tc>
        <w:tc>
          <w:tcPr>
            <w:tcW w:w="672" w:type="pct"/>
            <w:vAlign w:val="center"/>
            <w:tcPrChange w:id="971" w:author="sun shuting" w:date="2022-09-28T13:24:00Z">
              <w:tcPr>
                <w:tcW w:w="626" w:type="pct"/>
                <w:vAlign w:val="center"/>
              </w:tcPr>
            </w:tcPrChange>
          </w:tcPr>
          <w:p w14:paraId="0B823A2B" w14:textId="0C18CFA4" w:rsidR="008C1974" w:rsidDel="00D45FF9" w:rsidRDefault="00570D91">
            <w:pPr>
              <w:jc w:val="center"/>
              <w:rPr>
                <w:del w:id="972" w:author="sun shuting" w:date="2022-09-28T13:24:00Z"/>
                <w:rFonts w:cs="Times New Roman"/>
                <w:sz w:val="18"/>
                <w:szCs w:val="18"/>
              </w:rPr>
            </w:pPr>
            <w:del w:id="973" w:author="sun shuting" w:date="2022-09-28T13:24:00Z">
              <w:r w:rsidDel="00D45FF9">
                <w:rPr>
                  <w:rFonts w:cs="Times New Roman"/>
                  <w:sz w:val="18"/>
                  <w:szCs w:val="18"/>
                </w:rPr>
                <w:delText>138</w:delText>
              </w:r>
            </w:del>
          </w:p>
        </w:tc>
        <w:tc>
          <w:tcPr>
            <w:tcW w:w="478" w:type="pct"/>
            <w:vAlign w:val="center"/>
            <w:tcPrChange w:id="974" w:author="sun shuting" w:date="2022-09-28T13:24:00Z">
              <w:tcPr>
                <w:tcW w:w="487" w:type="pct"/>
                <w:vAlign w:val="center"/>
              </w:tcPr>
            </w:tcPrChange>
          </w:tcPr>
          <w:p w14:paraId="1DFE4795" w14:textId="400CCCCB" w:rsidR="008C1974" w:rsidDel="00D45FF9" w:rsidRDefault="00570D91">
            <w:pPr>
              <w:jc w:val="center"/>
              <w:rPr>
                <w:del w:id="975" w:author="sun shuting" w:date="2022-09-28T13:24:00Z"/>
                <w:rFonts w:cs="Times New Roman"/>
                <w:sz w:val="18"/>
                <w:szCs w:val="18"/>
              </w:rPr>
            </w:pPr>
            <w:del w:id="976" w:author="sun shuting" w:date="2022-09-28T13:24:00Z">
              <w:r w:rsidDel="00D45FF9">
                <w:rPr>
                  <w:rFonts w:cs="Times New Roman"/>
                  <w:sz w:val="18"/>
                  <w:szCs w:val="18"/>
                </w:rPr>
                <w:delText>36</w:delText>
              </w:r>
            </w:del>
          </w:p>
        </w:tc>
        <w:tc>
          <w:tcPr>
            <w:tcW w:w="478" w:type="pct"/>
            <w:vAlign w:val="center"/>
            <w:tcPrChange w:id="977" w:author="sun shuting" w:date="2022-09-28T13:24:00Z">
              <w:tcPr>
                <w:tcW w:w="487" w:type="pct"/>
                <w:vAlign w:val="center"/>
              </w:tcPr>
            </w:tcPrChange>
          </w:tcPr>
          <w:p w14:paraId="3F0CEF4D" w14:textId="5887B4BB" w:rsidR="008C1974" w:rsidDel="00D45FF9" w:rsidRDefault="00570D91">
            <w:pPr>
              <w:jc w:val="center"/>
              <w:rPr>
                <w:del w:id="978" w:author="sun shuting" w:date="2022-09-28T13:24:00Z"/>
                <w:rFonts w:cs="Times New Roman"/>
                <w:sz w:val="18"/>
                <w:szCs w:val="18"/>
              </w:rPr>
            </w:pPr>
            <w:del w:id="979" w:author="sun shuting" w:date="2022-09-28T13:24:00Z">
              <w:r w:rsidDel="00D45FF9">
                <w:rPr>
                  <w:rFonts w:cs="Times New Roman"/>
                  <w:sz w:val="18"/>
                  <w:szCs w:val="18"/>
                </w:rPr>
                <w:delText>-80</w:delText>
              </w:r>
            </w:del>
          </w:p>
        </w:tc>
        <w:tc>
          <w:tcPr>
            <w:tcW w:w="523" w:type="pct"/>
            <w:vAlign w:val="center"/>
            <w:tcPrChange w:id="980" w:author="sun shuting" w:date="2022-09-28T13:24:00Z">
              <w:tcPr>
                <w:tcW w:w="532" w:type="pct"/>
                <w:vAlign w:val="center"/>
              </w:tcPr>
            </w:tcPrChange>
          </w:tcPr>
          <w:p w14:paraId="6E454472" w14:textId="08A4D392" w:rsidR="008C1974" w:rsidDel="00D45FF9" w:rsidRDefault="00570D91">
            <w:pPr>
              <w:jc w:val="center"/>
              <w:rPr>
                <w:del w:id="981" w:author="sun shuting" w:date="2022-09-28T13:24:00Z"/>
                <w:rFonts w:cs="Times New Roman"/>
                <w:sz w:val="18"/>
                <w:szCs w:val="18"/>
              </w:rPr>
            </w:pPr>
            <w:del w:id="982" w:author="sun shuting" w:date="2022-09-28T13:24:00Z">
              <w:r w:rsidDel="00D45FF9">
                <w:rPr>
                  <w:rFonts w:cs="Times New Roman"/>
                  <w:sz w:val="18"/>
                  <w:szCs w:val="18"/>
                </w:rPr>
                <w:delText>-34</w:delText>
              </w:r>
            </w:del>
          </w:p>
        </w:tc>
        <w:tc>
          <w:tcPr>
            <w:tcW w:w="1921" w:type="pct"/>
            <w:vAlign w:val="center"/>
            <w:tcPrChange w:id="983" w:author="sun shuting" w:date="2022-09-28T13:24:00Z">
              <w:tcPr>
                <w:tcW w:w="1931" w:type="pct"/>
                <w:vAlign w:val="center"/>
              </w:tcPr>
            </w:tcPrChange>
          </w:tcPr>
          <w:p w14:paraId="725FC3B2" w14:textId="7F96C016" w:rsidR="008C1974" w:rsidDel="00D45FF9" w:rsidRDefault="00570D91">
            <w:pPr>
              <w:ind w:firstLineChars="300" w:firstLine="540"/>
              <w:jc w:val="center"/>
              <w:rPr>
                <w:del w:id="984" w:author="sun shuting" w:date="2022-09-28T13:24:00Z"/>
                <w:rFonts w:cs="Times New Roman"/>
                <w:sz w:val="18"/>
                <w:szCs w:val="18"/>
              </w:rPr>
            </w:pPr>
            <w:del w:id="985" w:author="sun shuting" w:date="2022-09-28T13:24:00Z">
              <w:r w:rsidDel="00D45FF9">
                <w:rPr>
                  <w:rFonts w:cs="Times New Roman"/>
                  <w:sz w:val="18"/>
                  <w:szCs w:val="18"/>
                </w:rPr>
                <w:delText>Cerebelum_Crus1_R</w:delText>
              </w:r>
            </w:del>
          </w:p>
        </w:tc>
      </w:tr>
      <w:tr w:rsidR="008C1974" w:rsidDel="00D45FF9" w14:paraId="620A071E" w14:textId="7F585FB7" w:rsidTr="00D45FF9">
        <w:trPr>
          <w:trHeight w:val="20"/>
          <w:jc w:val="center"/>
          <w:del w:id="986" w:author="sun shuting" w:date="2022-09-28T13:24:00Z"/>
          <w:trPrChange w:id="987" w:author="sun shuting" w:date="2022-09-28T13:24:00Z">
            <w:trPr>
              <w:trHeight w:val="20"/>
              <w:jc w:val="center"/>
            </w:trPr>
          </w:trPrChange>
        </w:trPr>
        <w:tc>
          <w:tcPr>
            <w:tcW w:w="928" w:type="pct"/>
            <w:vAlign w:val="center"/>
            <w:tcPrChange w:id="988" w:author="sun shuting" w:date="2022-09-28T13:24:00Z">
              <w:tcPr>
                <w:tcW w:w="938" w:type="pct"/>
                <w:vAlign w:val="center"/>
              </w:tcPr>
            </w:tcPrChange>
          </w:tcPr>
          <w:p w14:paraId="560AD2A4" w14:textId="0ED667B1" w:rsidR="008C1974" w:rsidDel="00D45FF9" w:rsidRDefault="00570D91">
            <w:pPr>
              <w:ind w:firstLine="360"/>
              <w:jc w:val="center"/>
              <w:rPr>
                <w:del w:id="989" w:author="sun shuting" w:date="2022-09-28T13:24:00Z"/>
                <w:rFonts w:cs="Times New Roman"/>
                <w:sz w:val="18"/>
                <w:szCs w:val="18"/>
              </w:rPr>
            </w:pPr>
            <w:del w:id="990" w:author="sun shuting" w:date="2022-09-28T13:24:00Z">
              <w:r w:rsidDel="00D45FF9">
                <w:rPr>
                  <w:rFonts w:cs="Times New Roman"/>
                  <w:sz w:val="18"/>
                  <w:szCs w:val="18"/>
                </w:rPr>
                <w:delText>8</w:delText>
              </w:r>
            </w:del>
          </w:p>
        </w:tc>
        <w:tc>
          <w:tcPr>
            <w:tcW w:w="672" w:type="pct"/>
            <w:vAlign w:val="center"/>
            <w:tcPrChange w:id="991" w:author="sun shuting" w:date="2022-09-28T13:24:00Z">
              <w:tcPr>
                <w:tcW w:w="626" w:type="pct"/>
                <w:vAlign w:val="center"/>
              </w:tcPr>
            </w:tcPrChange>
          </w:tcPr>
          <w:p w14:paraId="783FBB89" w14:textId="14BAF289" w:rsidR="008C1974" w:rsidDel="00D45FF9" w:rsidRDefault="00570D91">
            <w:pPr>
              <w:jc w:val="center"/>
              <w:rPr>
                <w:del w:id="992" w:author="sun shuting" w:date="2022-09-28T13:24:00Z"/>
                <w:rFonts w:cs="Times New Roman"/>
                <w:sz w:val="18"/>
                <w:szCs w:val="18"/>
              </w:rPr>
            </w:pPr>
            <w:del w:id="993" w:author="sun shuting" w:date="2022-09-28T13:24:00Z">
              <w:r w:rsidDel="00D45FF9">
                <w:rPr>
                  <w:rFonts w:cs="Times New Roman"/>
                  <w:sz w:val="18"/>
                  <w:szCs w:val="18"/>
                </w:rPr>
                <w:delText>105</w:delText>
              </w:r>
            </w:del>
          </w:p>
        </w:tc>
        <w:tc>
          <w:tcPr>
            <w:tcW w:w="478" w:type="pct"/>
            <w:vAlign w:val="center"/>
            <w:tcPrChange w:id="994" w:author="sun shuting" w:date="2022-09-28T13:24:00Z">
              <w:tcPr>
                <w:tcW w:w="487" w:type="pct"/>
                <w:vAlign w:val="center"/>
              </w:tcPr>
            </w:tcPrChange>
          </w:tcPr>
          <w:p w14:paraId="400A6E6E" w14:textId="411A1401" w:rsidR="008C1974" w:rsidDel="00D45FF9" w:rsidRDefault="00570D91">
            <w:pPr>
              <w:jc w:val="center"/>
              <w:rPr>
                <w:del w:id="995" w:author="sun shuting" w:date="2022-09-28T13:24:00Z"/>
                <w:rFonts w:cs="Times New Roman"/>
                <w:sz w:val="18"/>
                <w:szCs w:val="18"/>
              </w:rPr>
            </w:pPr>
            <w:del w:id="996" w:author="sun shuting" w:date="2022-09-28T13:24:00Z">
              <w:r w:rsidDel="00D45FF9">
                <w:rPr>
                  <w:rFonts w:cs="Times New Roman"/>
                  <w:sz w:val="18"/>
                  <w:szCs w:val="18"/>
                </w:rPr>
                <w:delText>26</w:delText>
              </w:r>
            </w:del>
          </w:p>
        </w:tc>
        <w:tc>
          <w:tcPr>
            <w:tcW w:w="478" w:type="pct"/>
            <w:vAlign w:val="center"/>
            <w:tcPrChange w:id="997" w:author="sun shuting" w:date="2022-09-28T13:24:00Z">
              <w:tcPr>
                <w:tcW w:w="487" w:type="pct"/>
                <w:vAlign w:val="center"/>
              </w:tcPr>
            </w:tcPrChange>
          </w:tcPr>
          <w:p w14:paraId="6B3B4EF2" w14:textId="25C39F4F" w:rsidR="008C1974" w:rsidDel="00D45FF9" w:rsidRDefault="00570D91">
            <w:pPr>
              <w:jc w:val="center"/>
              <w:rPr>
                <w:del w:id="998" w:author="sun shuting" w:date="2022-09-28T13:24:00Z"/>
                <w:rFonts w:cs="Times New Roman"/>
                <w:sz w:val="18"/>
                <w:szCs w:val="18"/>
              </w:rPr>
            </w:pPr>
            <w:del w:id="999" w:author="sun shuting" w:date="2022-09-28T13:24:00Z">
              <w:r w:rsidDel="00D45FF9">
                <w:rPr>
                  <w:rFonts w:cs="Times New Roman"/>
                  <w:sz w:val="18"/>
                  <w:szCs w:val="18"/>
                </w:rPr>
                <w:delText>24</w:delText>
              </w:r>
            </w:del>
          </w:p>
        </w:tc>
        <w:tc>
          <w:tcPr>
            <w:tcW w:w="523" w:type="pct"/>
            <w:vAlign w:val="center"/>
            <w:tcPrChange w:id="1000" w:author="sun shuting" w:date="2022-09-28T13:24:00Z">
              <w:tcPr>
                <w:tcW w:w="532" w:type="pct"/>
                <w:vAlign w:val="center"/>
              </w:tcPr>
            </w:tcPrChange>
          </w:tcPr>
          <w:p w14:paraId="5D5083B6" w14:textId="4CCD7980" w:rsidR="008C1974" w:rsidDel="00D45FF9" w:rsidRDefault="00570D91">
            <w:pPr>
              <w:jc w:val="center"/>
              <w:rPr>
                <w:del w:id="1001" w:author="sun shuting" w:date="2022-09-28T13:24:00Z"/>
                <w:rFonts w:cs="Times New Roman"/>
                <w:sz w:val="18"/>
                <w:szCs w:val="18"/>
              </w:rPr>
            </w:pPr>
            <w:del w:id="1002" w:author="sun shuting" w:date="2022-09-28T13:24:00Z">
              <w:r w:rsidDel="00D45FF9">
                <w:rPr>
                  <w:rFonts w:cs="Times New Roman"/>
                  <w:sz w:val="18"/>
                  <w:szCs w:val="18"/>
                </w:rPr>
                <w:delText>-32</w:delText>
              </w:r>
            </w:del>
          </w:p>
        </w:tc>
        <w:tc>
          <w:tcPr>
            <w:tcW w:w="1921" w:type="pct"/>
            <w:vAlign w:val="center"/>
            <w:tcPrChange w:id="1003" w:author="sun shuting" w:date="2022-09-28T13:24:00Z">
              <w:tcPr>
                <w:tcW w:w="1931" w:type="pct"/>
                <w:vAlign w:val="center"/>
              </w:tcPr>
            </w:tcPrChange>
          </w:tcPr>
          <w:p w14:paraId="74D9C93C" w14:textId="7E257DCF" w:rsidR="008C1974" w:rsidDel="00D45FF9" w:rsidRDefault="00570D91">
            <w:pPr>
              <w:ind w:firstLineChars="300" w:firstLine="540"/>
              <w:jc w:val="center"/>
              <w:rPr>
                <w:del w:id="1004" w:author="sun shuting" w:date="2022-09-28T13:24:00Z"/>
                <w:rFonts w:cs="Times New Roman"/>
                <w:sz w:val="18"/>
                <w:szCs w:val="18"/>
              </w:rPr>
            </w:pPr>
            <w:del w:id="1005" w:author="sun shuting" w:date="2022-09-28T13:24:00Z">
              <w:r w:rsidDel="00D45FF9">
                <w:rPr>
                  <w:rFonts w:cs="Times New Roman"/>
                  <w:sz w:val="18"/>
                  <w:szCs w:val="18"/>
                </w:rPr>
                <w:delText>Temporal Pole (R)</w:delText>
              </w:r>
            </w:del>
          </w:p>
        </w:tc>
      </w:tr>
      <w:tr w:rsidR="008C1974" w14:paraId="04DCA767" w14:textId="77777777" w:rsidTr="00D45FF9">
        <w:trPr>
          <w:trHeight w:val="20"/>
          <w:jc w:val="center"/>
          <w:trPrChange w:id="1006" w:author="sun shuting" w:date="2022-09-28T13:24:00Z">
            <w:trPr>
              <w:trHeight w:val="20"/>
              <w:jc w:val="center"/>
            </w:trPr>
          </w:trPrChange>
        </w:trPr>
        <w:tc>
          <w:tcPr>
            <w:tcW w:w="2556" w:type="pct"/>
            <w:gridSpan w:val="4"/>
            <w:vAlign w:val="center"/>
            <w:tcPrChange w:id="1007" w:author="sun shuting" w:date="2022-09-28T13:24:00Z">
              <w:tcPr>
                <w:tcW w:w="2538" w:type="pct"/>
                <w:gridSpan w:val="4"/>
                <w:vAlign w:val="center"/>
              </w:tcPr>
            </w:tcPrChange>
          </w:tcPr>
          <w:p w14:paraId="35C001B6" w14:textId="77777777" w:rsidR="008C1974" w:rsidRDefault="00570D91">
            <w:pPr>
              <w:jc w:val="center"/>
              <w:rPr>
                <w:rFonts w:cs="Times New Roman"/>
                <w:sz w:val="18"/>
                <w:szCs w:val="18"/>
              </w:rPr>
            </w:pPr>
            <w:r>
              <w:rPr>
                <w:rFonts w:cs="Times New Roman"/>
                <w:sz w:val="18"/>
                <w:szCs w:val="18"/>
              </w:rPr>
              <w:t>(Self - Celebrity) &gt; (Self - non-Person)</w:t>
            </w:r>
          </w:p>
        </w:tc>
        <w:tc>
          <w:tcPr>
            <w:tcW w:w="523" w:type="pct"/>
            <w:vAlign w:val="center"/>
            <w:tcPrChange w:id="1008" w:author="sun shuting" w:date="2022-09-28T13:24:00Z">
              <w:tcPr>
                <w:tcW w:w="532" w:type="pct"/>
                <w:vAlign w:val="center"/>
              </w:tcPr>
            </w:tcPrChange>
          </w:tcPr>
          <w:p w14:paraId="220E679B" w14:textId="77777777" w:rsidR="008C1974" w:rsidRDefault="008C1974">
            <w:pPr>
              <w:jc w:val="center"/>
              <w:rPr>
                <w:rFonts w:cs="Times New Roman"/>
                <w:sz w:val="18"/>
                <w:szCs w:val="18"/>
              </w:rPr>
            </w:pPr>
          </w:p>
        </w:tc>
        <w:tc>
          <w:tcPr>
            <w:tcW w:w="1921" w:type="pct"/>
            <w:vAlign w:val="center"/>
            <w:tcPrChange w:id="1009" w:author="sun shuting" w:date="2022-09-28T13:24:00Z">
              <w:tcPr>
                <w:tcW w:w="1931" w:type="pct"/>
                <w:vAlign w:val="center"/>
              </w:tcPr>
            </w:tcPrChange>
          </w:tcPr>
          <w:p w14:paraId="1DA95989" w14:textId="77777777" w:rsidR="008C1974" w:rsidRDefault="008C1974">
            <w:pPr>
              <w:jc w:val="center"/>
              <w:rPr>
                <w:rFonts w:cs="Times New Roman"/>
                <w:sz w:val="18"/>
                <w:szCs w:val="18"/>
              </w:rPr>
            </w:pPr>
          </w:p>
        </w:tc>
      </w:tr>
      <w:tr w:rsidR="008C1974" w14:paraId="24437D04" w14:textId="77777777" w:rsidTr="00D45FF9">
        <w:trPr>
          <w:trHeight w:val="20"/>
          <w:jc w:val="center"/>
          <w:trPrChange w:id="1010" w:author="sun shuting" w:date="2022-09-28T13:24:00Z">
            <w:trPr>
              <w:trHeight w:val="20"/>
              <w:jc w:val="center"/>
            </w:trPr>
          </w:trPrChange>
        </w:trPr>
        <w:tc>
          <w:tcPr>
            <w:tcW w:w="928" w:type="pct"/>
            <w:vAlign w:val="center"/>
            <w:tcPrChange w:id="1011" w:author="sun shuting" w:date="2022-09-28T13:24:00Z">
              <w:tcPr>
                <w:tcW w:w="938" w:type="pct"/>
                <w:vAlign w:val="center"/>
              </w:tcPr>
            </w:tcPrChange>
          </w:tcPr>
          <w:p w14:paraId="200ECA99" w14:textId="77777777" w:rsidR="008C1974" w:rsidRDefault="00570D91">
            <w:pPr>
              <w:ind w:firstLine="360"/>
              <w:jc w:val="center"/>
              <w:rPr>
                <w:rFonts w:cs="Times New Roman"/>
                <w:sz w:val="18"/>
                <w:szCs w:val="18"/>
              </w:rPr>
            </w:pPr>
            <w:r>
              <w:rPr>
                <w:rFonts w:cs="Times New Roman"/>
                <w:sz w:val="18"/>
                <w:szCs w:val="18"/>
              </w:rPr>
              <w:t>1</w:t>
            </w:r>
          </w:p>
        </w:tc>
        <w:tc>
          <w:tcPr>
            <w:tcW w:w="672" w:type="pct"/>
            <w:vAlign w:val="center"/>
            <w:tcPrChange w:id="1012" w:author="sun shuting" w:date="2022-09-28T13:24:00Z">
              <w:tcPr>
                <w:tcW w:w="626" w:type="pct"/>
                <w:vAlign w:val="center"/>
              </w:tcPr>
            </w:tcPrChange>
          </w:tcPr>
          <w:p w14:paraId="727F218D" w14:textId="7A1EA9D7" w:rsidR="008C1974" w:rsidRDefault="00570D91">
            <w:pPr>
              <w:ind w:firstLineChars="100" w:firstLine="180"/>
              <w:jc w:val="center"/>
              <w:rPr>
                <w:rFonts w:cs="Times New Roman"/>
                <w:sz w:val="18"/>
                <w:szCs w:val="18"/>
              </w:rPr>
            </w:pPr>
            <w:del w:id="1013" w:author="sun shuting" w:date="2022-09-28T11:37:00Z">
              <w:r w:rsidDel="00161ADF">
                <w:rPr>
                  <w:rFonts w:cs="Times New Roman"/>
                  <w:sz w:val="18"/>
                  <w:szCs w:val="18"/>
                </w:rPr>
                <w:delText>837</w:delText>
              </w:r>
            </w:del>
            <w:ins w:id="1014" w:author="sun shuting" w:date="2022-09-28T11:37:00Z">
              <w:r w:rsidR="00161ADF">
                <w:rPr>
                  <w:rFonts w:cs="Times New Roman"/>
                  <w:sz w:val="18"/>
                  <w:szCs w:val="18"/>
                </w:rPr>
                <w:t>576</w:t>
              </w:r>
            </w:ins>
          </w:p>
        </w:tc>
        <w:tc>
          <w:tcPr>
            <w:tcW w:w="478" w:type="pct"/>
            <w:vAlign w:val="center"/>
            <w:tcPrChange w:id="1015" w:author="sun shuting" w:date="2022-09-28T13:24:00Z">
              <w:tcPr>
                <w:tcW w:w="487" w:type="pct"/>
                <w:vAlign w:val="center"/>
              </w:tcPr>
            </w:tcPrChange>
          </w:tcPr>
          <w:p w14:paraId="1237137D" w14:textId="03E7BD82" w:rsidR="008C1974" w:rsidRDefault="00570D91">
            <w:pPr>
              <w:jc w:val="center"/>
              <w:rPr>
                <w:rFonts w:cs="Times New Roman"/>
                <w:sz w:val="18"/>
                <w:szCs w:val="18"/>
              </w:rPr>
            </w:pPr>
            <w:del w:id="1016" w:author="sun shuting" w:date="2022-09-28T11:36:00Z">
              <w:r w:rsidDel="009B1258">
                <w:rPr>
                  <w:rFonts w:cs="Times New Roman"/>
                  <w:sz w:val="18"/>
                  <w:szCs w:val="18"/>
                </w:rPr>
                <w:delText>-28</w:delText>
              </w:r>
            </w:del>
            <w:ins w:id="1017" w:author="sun shuting" w:date="2022-09-28T11:36:00Z">
              <w:r w:rsidR="009B1258">
                <w:rPr>
                  <w:rFonts w:cs="Times New Roman"/>
                  <w:sz w:val="18"/>
                  <w:szCs w:val="18"/>
                </w:rPr>
                <w:t>0</w:t>
              </w:r>
            </w:ins>
          </w:p>
        </w:tc>
        <w:tc>
          <w:tcPr>
            <w:tcW w:w="478" w:type="pct"/>
            <w:vAlign w:val="center"/>
            <w:tcPrChange w:id="1018" w:author="sun shuting" w:date="2022-09-28T13:24:00Z">
              <w:tcPr>
                <w:tcW w:w="487" w:type="pct"/>
                <w:vAlign w:val="center"/>
              </w:tcPr>
            </w:tcPrChange>
          </w:tcPr>
          <w:p w14:paraId="65F36039" w14:textId="55BF9159" w:rsidR="008C1974" w:rsidRDefault="00570D91">
            <w:pPr>
              <w:jc w:val="center"/>
              <w:rPr>
                <w:rFonts w:cs="Times New Roman"/>
                <w:sz w:val="18"/>
                <w:szCs w:val="18"/>
              </w:rPr>
            </w:pPr>
            <w:del w:id="1019" w:author="sun shuting" w:date="2022-09-28T11:36:00Z">
              <w:r w:rsidDel="009B1258">
                <w:rPr>
                  <w:rFonts w:cs="Times New Roman"/>
                  <w:sz w:val="18"/>
                  <w:szCs w:val="18"/>
                </w:rPr>
                <w:delText>56</w:delText>
              </w:r>
            </w:del>
            <w:ins w:id="1020" w:author="sun shuting" w:date="2022-09-28T11:36:00Z">
              <w:r w:rsidR="009B1258">
                <w:rPr>
                  <w:rFonts w:cs="Times New Roman"/>
                  <w:sz w:val="18"/>
                  <w:szCs w:val="18"/>
                </w:rPr>
                <w:t>34</w:t>
              </w:r>
            </w:ins>
          </w:p>
        </w:tc>
        <w:tc>
          <w:tcPr>
            <w:tcW w:w="523" w:type="pct"/>
            <w:vAlign w:val="center"/>
            <w:tcPrChange w:id="1021" w:author="sun shuting" w:date="2022-09-28T13:24:00Z">
              <w:tcPr>
                <w:tcW w:w="532" w:type="pct"/>
                <w:vAlign w:val="center"/>
              </w:tcPr>
            </w:tcPrChange>
          </w:tcPr>
          <w:p w14:paraId="44BF654A" w14:textId="66C0BF11" w:rsidR="008C1974" w:rsidRDefault="00570D91">
            <w:pPr>
              <w:jc w:val="center"/>
              <w:rPr>
                <w:rFonts w:cs="Times New Roman"/>
                <w:sz w:val="18"/>
                <w:szCs w:val="18"/>
              </w:rPr>
            </w:pPr>
            <w:del w:id="1022" w:author="sun shuting" w:date="2022-09-28T11:36:00Z">
              <w:r w:rsidDel="009B1258">
                <w:rPr>
                  <w:rFonts w:cs="Times New Roman"/>
                  <w:sz w:val="18"/>
                  <w:szCs w:val="18"/>
                </w:rPr>
                <w:delText>0</w:delText>
              </w:r>
            </w:del>
            <w:ins w:id="1023" w:author="sun shuting" w:date="2022-09-28T11:36:00Z">
              <w:r w:rsidR="009B1258">
                <w:rPr>
                  <w:rFonts w:cs="Times New Roman"/>
                  <w:sz w:val="18"/>
                  <w:szCs w:val="18"/>
                </w:rPr>
                <w:t>12</w:t>
              </w:r>
            </w:ins>
          </w:p>
        </w:tc>
        <w:tc>
          <w:tcPr>
            <w:tcW w:w="1921" w:type="pct"/>
            <w:vAlign w:val="center"/>
            <w:tcPrChange w:id="1024" w:author="sun shuting" w:date="2022-09-28T13:24:00Z">
              <w:tcPr>
                <w:tcW w:w="1931" w:type="pct"/>
                <w:vAlign w:val="center"/>
              </w:tcPr>
            </w:tcPrChange>
          </w:tcPr>
          <w:p w14:paraId="7D9DA803" w14:textId="540F4516" w:rsidR="008C1974" w:rsidRDefault="00161ADF">
            <w:pPr>
              <w:ind w:firstLineChars="400" w:firstLine="720"/>
              <w:jc w:val="center"/>
              <w:rPr>
                <w:rFonts w:cs="Times New Roman"/>
                <w:sz w:val="18"/>
                <w:szCs w:val="18"/>
              </w:rPr>
            </w:pPr>
            <w:ins w:id="1025" w:author="sun shuting" w:date="2022-09-28T11:37:00Z">
              <w:r w:rsidRPr="00161ADF">
                <w:rPr>
                  <w:rFonts w:cs="Times New Roman"/>
                  <w:sz w:val="18"/>
                  <w:szCs w:val="18"/>
                </w:rPr>
                <w:t>Cingulum_Ant_L</w:t>
              </w:r>
            </w:ins>
            <w:del w:id="1026" w:author="sun shuting" w:date="2022-09-28T11:37:00Z">
              <w:r w:rsidR="00570D91" w:rsidDel="00161ADF">
                <w:rPr>
                  <w:rFonts w:cs="Times New Roman"/>
                  <w:sz w:val="18"/>
                  <w:szCs w:val="18"/>
                </w:rPr>
                <w:delText>Frontal Pole (L)</w:delText>
              </w:r>
            </w:del>
          </w:p>
        </w:tc>
      </w:tr>
      <w:tr w:rsidR="008C1974" w14:paraId="06E3C94E" w14:textId="77777777" w:rsidTr="00D45FF9">
        <w:trPr>
          <w:trHeight w:val="20"/>
          <w:jc w:val="center"/>
          <w:trPrChange w:id="1027" w:author="sun shuting" w:date="2022-09-28T13:24:00Z">
            <w:trPr>
              <w:trHeight w:val="20"/>
              <w:jc w:val="center"/>
            </w:trPr>
          </w:trPrChange>
        </w:trPr>
        <w:tc>
          <w:tcPr>
            <w:tcW w:w="928" w:type="pct"/>
            <w:vAlign w:val="center"/>
            <w:tcPrChange w:id="1028" w:author="sun shuting" w:date="2022-09-28T13:24:00Z">
              <w:tcPr>
                <w:tcW w:w="938" w:type="pct"/>
                <w:vAlign w:val="center"/>
              </w:tcPr>
            </w:tcPrChange>
          </w:tcPr>
          <w:p w14:paraId="4C1FDB18" w14:textId="77777777" w:rsidR="008C1974" w:rsidRDefault="00570D91">
            <w:pPr>
              <w:ind w:firstLine="360"/>
              <w:jc w:val="center"/>
              <w:rPr>
                <w:rFonts w:cs="Times New Roman"/>
                <w:sz w:val="18"/>
                <w:szCs w:val="18"/>
              </w:rPr>
            </w:pPr>
            <w:r>
              <w:rPr>
                <w:rFonts w:cs="Times New Roman"/>
                <w:sz w:val="18"/>
                <w:szCs w:val="18"/>
              </w:rPr>
              <w:t>2</w:t>
            </w:r>
          </w:p>
        </w:tc>
        <w:tc>
          <w:tcPr>
            <w:tcW w:w="672" w:type="pct"/>
            <w:vAlign w:val="center"/>
            <w:tcPrChange w:id="1029" w:author="sun shuting" w:date="2022-09-28T13:24:00Z">
              <w:tcPr>
                <w:tcW w:w="626" w:type="pct"/>
                <w:vAlign w:val="center"/>
              </w:tcPr>
            </w:tcPrChange>
          </w:tcPr>
          <w:p w14:paraId="7D24FCFC" w14:textId="62B5DF41" w:rsidR="008C1974" w:rsidRDefault="00570D91">
            <w:pPr>
              <w:ind w:firstLineChars="100" w:firstLine="180"/>
              <w:jc w:val="center"/>
              <w:rPr>
                <w:rFonts w:cs="Times New Roman"/>
                <w:sz w:val="18"/>
                <w:szCs w:val="18"/>
              </w:rPr>
            </w:pPr>
            <w:del w:id="1030" w:author="sun shuting" w:date="2022-09-28T11:37:00Z">
              <w:r w:rsidDel="00357AA8">
                <w:rPr>
                  <w:rFonts w:cs="Times New Roman"/>
                  <w:sz w:val="18"/>
                  <w:szCs w:val="18"/>
                </w:rPr>
                <w:delText>510</w:delText>
              </w:r>
            </w:del>
            <w:ins w:id="1031" w:author="sun shuting" w:date="2022-09-28T11:37:00Z">
              <w:r w:rsidR="00357AA8">
                <w:rPr>
                  <w:rFonts w:cs="Times New Roman"/>
                  <w:sz w:val="18"/>
                  <w:szCs w:val="18"/>
                </w:rPr>
                <w:t>109</w:t>
              </w:r>
            </w:ins>
          </w:p>
        </w:tc>
        <w:tc>
          <w:tcPr>
            <w:tcW w:w="478" w:type="pct"/>
            <w:vAlign w:val="center"/>
            <w:tcPrChange w:id="1032" w:author="sun shuting" w:date="2022-09-28T13:24:00Z">
              <w:tcPr>
                <w:tcW w:w="487" w:type="pct"/>
                <w:vAlign w:val="center"/>
              </w:tcPr>
            </w:tcPrChange>
          </w:tcPr>
          <w:p w14:paraId="0F0A4483" w14:textId="6ACE39AF" w:rsidR="008C1974" w:rsidRDefault="00570D91">
            <w:pPr>
              <w:jc w:val="center"/>
              <w:rPr>
                <w:rFonts w:cs="Times New Roman"/>
                <w:sz w:val="18"/>
                <w:szCs w:val="18"/>
              </w:rPr>
            </w:pPr>
            <w:del w:id="1033" w:author="sun shuting" w:date="2022-09-28T11:38:00Z">
              <w:r w:rsidDel="00357AA8">
                <w:rPr>
                  <w:rFonts w:cs="Times New Roman"/>
                  <w:sz w:val="18"/>
                  <w:szCs w:val="18"/>
                </w:rPr>
                <w:delText>-16</w:delText>
              </w:r>
            </w:del>
            <w:ins w:id="1034" w:author="sun shuting" w:date="2022-09-28T11:38:00Z">
              <w:r w:rsidR="00357AA8">
                <w:rPr>
                  <w:rFonts w:cs="Times New Roman"/>
                  <w:sz w:val="18"/>
                  <w:szCs w:val="18"/>
                </w:rPr>
                <w:t>-26</w:t>
              </w:r>
            </w:ins>
          </w:p>
        </w:tc>
        <w:tc>
          <w:tcPr>
            <w:tcW w:w="478" w:type="pct"/>
            <w:vAlign w:val="center"/>
            <w:tcPrChange w:id="1035" w:author="sun shuting" w:date="2022-09-28T13:24:00Z">
              <w:tcPr>
                <w:tcW w:w="487" w:type="pct"/>
                <w:vAlign w:val="center"/>
              </w:tcPr>
            </w:tcPrChange>
          </w:tcPr>
          <w:p w14:paraId="17F31DE6" w14:textId="73EB2CEA" w:rsidR="008C1974" w:rsidRDefault="00570D91">
            <w:pPr>
              <w:jc w:val="center"/>
              <w:rPr>
                <w:rFonts w:cs="Times New Roman"/>
                <w:sz w:val="18"/>
                <w:szCs w:val="18"/>
              </w:rPr>
            </w:pPr>
            <w:del w:id="1036" w:author="sun shuting" w:date="2022-09-28T11:38:00Z">
              <w:r w:rsidDel="00357AA8">
                <w:rPr>
                  <w:rFonts w:cs="Times New Roman"/>
                  <w:sz w:val="18"/>
                  <w:szCs w:val="18"/>
                </w:rPr>
                <w:delText>-50</w:delText>
              </w:r>
            </w:del>
            <w:ins w:id="1037" w:author="sun shuting" w:date="2022-09-28T11:38:00Z">
              <w:r w:rsidR="00357AA8">
                <w:rPr>
                  <w:rFonts w:cs="Times New Roman"/>
                  <w:sz w:val="18"/>
                  <w:szCs w:val="18"/>
                </w:rPr>
                <w:t>42</w:t>
              </w:r>
            </w:ins>
          </w:p>
        </w:tc>
        <w:tc>
          <w:tcPr>
            <w:tcW w:w="523" w:type="pct"/>
            <w:vAlign w:val="center"/>
            <w:tcPrChange w:id="1038" w:author="sun shuting" w:date="2022-09-28T13:24:00Z">
              <w:tcPr>
                <w:tcW w:w="532" w:type="pct"/>
                <w:vAlign w:val="center"/>
              </w:tcPr>
            </w:tcPrChange>
          </w:tcPr>
          <w:p w14:paraId="64CEBEE5" w14:textId="2110E674" w:rsidR="008C1974" w:rsidRDefault="00570D91">
            <w:pPr>
              <w:jc w:val="center"/>
              <w:rPr>
                <w:rFonts w:cs="Times New Roman"/>
                <w:sz w:val="18"/>
                <w:szCs w:val="18"/>
              </w:rPr>
            </w:pPr>
            <w:del w:id="1039" w:author="sun shuting" w:date="2022-09-28T11:38:00Z">
              <w:r w:rsidDel="00357AA8">
                <w:rPr>
                  <w:rFonts w:cs="Times New Roman"/>
                  <w:sz w:val="18"/>
                  <w:szCs w:val="18"/>
                </w:rPr>
                <w:delText>60</w:delText>
              </w:r>
            </w:del>
            <w:ins w:id="1040" w:author="sun shuting" w:date="2022-09-28T11:38:00Z">
              <w:r w:rsidR="00357AA8">
                <w:rPr>
                  <w:rFonts w:cs="Times New Roman"/>
                  <w:sz w:val="18"/>
                  <w:szCs w:val="18"/>
                </w:rPr>
                <w:t>36</w:t>
              </w:r>
            </w:ins>
          </w:p>
        </w:tc>
        <w:tc>
          <w:tcPr>
            <w:tcW w:w="1921" w:type="pct"/>
            <w:vAlign w:val="center"/>
            <w:tcPrChange w:id="1041" w:author="sun shuting" w:date="2022-09-28T13:24:00Z">
              <w:tcPr>
                <w:tcW w:w="1931" w:type="pct"/>
                <w:vAlign w:val="center"/>
              </w:tcPr>
            </w:tcPrChange>
          </w:tcPr>
          <w:p w14:paraId="6A7E35D3" w14:textId="31454C70" w:rsidR="008C1974" w:rsidRDefault="00357AA8">
            <w:pPr>
              <w:ind w:firstLine="360"/>
              <w:jc w:val="center"/>
              <w:rPr>
                <w:rFonts w:cs="Times New Roman"/>
                <w:sz w:val="18"/>
                <w:szCs w:val="18"/>
              </w:rPr>
            </w:pPr>
            <w:ins w:id="1042" w:author="sun shuting" w:date="2022-09-28T11:38:00Z">
              <w:r w:rsidRPr="00357AA8">
                <w:rPr>
                  <w:rFonts w:cs="Times New Roman"/>
                  <w:sz w:val="18"/>
                  <w:szCs w:val="18"/>
                </w:rPr>
                <w:t>Frontal Pole (L)</w:t>
              </w:r>
            </w:ins>
            <w:del w:id="1043" w:author="sun shuting" w:date="2022-09-28T11:38:00Z">
              <w:r w:rsidR="00570D91" w:rsidDel="00357AA8">
                <w:rPr>
                  <w:rFonts w:cs="Times New Roman"/>
                  <w:sz w:val="18"/>
                  <w:szCs w:val="18"/>
                </w:rPr>
                <w:delText>Superior Parietal Lobule (L)</w:delText>
              </w:r>
            </w:del>
          </w:p>
        </w:tc>
      </w:tr>
      <w:tr w:rsidR="008C1974" w14:paraId="7BC7CD83" w14:textId="77777777" w:rsidTr="00D45FF9">
        <w:trPr>
          <w:trHeight w:val="20"/>
          <w:jc w:val="center"/>
          <w:trPrChange w:id="1044" w:author="sun shuting" w:date="2022-09-28T13:24:00Z">
            <w:trPr>
              <w:trHeight w:val="20"/>
              <w:jc w:val="center"/>
            </w:trPr>
          </w:trPrChange>
        </w:trPr>
        <w:tc>
          <w:tcPr>
            <w:tcW w:w="928" w:type="pct"/>
            <w:vAlign w:val="center"/>
            <w:tcPrChange w:id="1045" w:author="sun shuting" w:date="2022-09-28T13:24:00Z">
              <w:tcPr>
                <w:tcW w:w="938" w:type="pct"/>
                <w:vAlign w:val="center"/>
              </w:tcPr>
            </w:tcPrChange>
          </w:tcPr>
          <w:p w14:paraId="6BAE6D28" w14:textId="77777777" w:rsidR="008C1974" w:rsidRDefault="00570D91">
            <w:pPr>
              <w:ind w:firstLine="360"/>
              <w:jc w:val="center"/>
              <w:rPr>
                <w:rFonts w:cs="Times New Roman"/>
                <w:sz w:val="18"/>
                <w:szCs w:val="18"/>
              </w:rPr>
            </w:pPr>
            <w:r>
              <w:rPr>
                <w:rFonts w:cs="Times New Roman"/>
                <w:sz w:val="18"/>
                <w:szCs w:val="18"/>
              </w:rPr>
              <w:t>3</w:t>
            </w:r>
          </w:p>
        </w:tc>
        <w:tc>
          <w:tcPr>
            <w:tcW w:w="672" w:type="pct"/>
            <w:vAlign w:val="center"/>
            <w:tcPrChange w:id="1046" w:author="sun shuting" w:date="2022-09-28T13:24:00Z">
              <w:tcPr>
                <w:tcW w:w="626" w:type="pct"/>
                <w:vAlign w:val="center"/>
              </w:tcPr>
            </w:tcPrChange>
          </w:tcPr>
          <w:p w14:paraId="1D9E7DBC" w14:textId="77E19922" w:rsidR="008C1974" w:rsidRDefault="00570D91">
            <w:pPr>
              <w:ind w:firstLineChars="111" w:firstLine="200"/>
              <w:jc w:val="center"/>
              <w:rPr>
                <w:rFonts w:cs="Times New Roman"/>
                <w:sz w:val="18"/>
                <w:szCs w:val="18"/>
              </w:rPr>
            </w:pPr>
            <w:del w:id="1047" w:author="sun shuting" w:date="2022-09-28T11:39:00Z">
              <w:r w:rsidDel="009C56F3">
                <w:rPr>
                  <w:rFonts w:cs="Times New Roman"/>
                  <w:sz w:val="18"/>
                  <w:szCs w:val="18"/>
                </w:rPr>
                <w:delText>453</w:delText>
              </w:r>
            </w:del>
            <w:ins w:id="1048" w:author="sun shuting" w:date="2022-09-28T11:39:00Z">
              <w:r w:rsidR="009C56F3">
                <w:rPr>
                  <w:rFonts w:cs="Times New Roman"/>
                  <w:sz w:val="18"/>
                  <w:szCs w:val="18"/>
                </w:rPr>
                <w:t>77</w:t>
              </w:r>
            </w:ins>
          </w:p>
        </w:tc>
        <w:tc>
          <w:tcPr>
            <w:tcW w:w="478" w:type="pct"/>
            <w:vAlign w:val="center"/>
            <w:tcPrChange w:id="1049" w:author="sun shuting" w:date="2022-09-28T13:24:00Z">
              <w:tcPr>
                <w:tcW w:w="487" w:type="pct"/>
                <w:vAlign w:val="center"/>
              </w:tcPr>
            </w:tcPrChange>
          </w:tcPr>
          <w:p w14:paraId="644A65D8" w14:textId="66606F1C" w:rsidR="008C1974" w:rsidRDefault="00570D91">
            <w:pPr>
              <w:jc w:val="center"/>
              <w:rPr>
                <w:rFonts w:cs="Times New Roman"/>
                <w:sz w:val="18"/>
                <w:szCs w:val="18"/>
              </w:rPr>
            </w:pPr>
            <w:del w:id="1050" w:author="sun shuting" w:date="2022-09-28T11:39:00Z">
              <w:r w:rsidDel="009C56F3">
                <w:rPr>
                  <w:rFonts w:cs="Times New Roman"/>
                  <w:sz w:val="18"/>
                  <w:szCs w:val="18"/>
                </w:rPr>
                <w:delText>32</w:delText>
              </w:r>
            </w:del>
            <w:ins w:id="1051" w:author="sun shuting" w:date="2022-09-28T11:39:00Z">
              <w:r w:rsidR="009C56F3">
                <w:rPr>
                  <w:rFonts w:cs="Times New Roman"/>
                  <w:sz w:val="18"/>
                  <w:szCs w:val="18"/>
                </w:rPr>
                <w:t>-60</w:t>
              </w:r>
            </w:ins>
          </w:p>
        </w:tc>
        <w:tc>
          <w:tcPr>
            <w:tcW w:w="478" w:type="pct"/>
            <w:vAlign w:val="center"/>
            <w:tcPrChange w:id="1052" w:author="sun shuting" w:date="2022-09-28T13:24:00Z">
              <w:tcPr>
                <w:tcW w:w="487" w:type="pct"/>
                <w:vAlign w:val="center"/>
              </w:tcPr>
            </w:tcPrChange>
          </w:tcPr>
          <w:p w14:paraId="1531F36D" w14:textId="0372A9B7" w:rsidR="008C1974" w:rsidRDefault="00570D91">
            <w:pPr>
              <w:jc w:val="center"/>
              <w:rPr>
                <w:rFonts w:cs="Times New Roman"/>
                <w:sz w:val="18"/>
                <w:szCs w:val="18"/>
              </w:rPr>
            </w:pPr>
            <w:del w:id="1053" w:author="sun shuting" w:date="2022-09-28T11:39:00Z">
              <w:r w:rsidDel="009C56F3">
                <w:rPr>
                  <w:rFonts w:cs="Times New Roman"/>
                  <w:sz w:val="18"/>
                  <w:szCs w:val="18"/>
                </w:rPr>
                <w:delText>58</w:delText>
              </w:r>
            </w:del>
            <w:ins w:id="1054" w:author="sun shuting" w:date="2022-09-28T11:39:00Z">
              <w:r w:rsidR="009C56F3">
                <w:rPr>
                  <w:rFonts w:cs="Times New Roman"/>
                  <w:sz w:val="18"/>
                  <w:szCs w:val="18"/>
                </w:rPr>
                <w:t>-46</w:t>
              </w:r>
            </w:ins>
          </w:p>
        </w:tc>
        <w:tc>
          <w:tcPr>
            <w:tcW w:w="523" w:type="pct"/>
            <w:vAlign w:val="center"/>
            <w:tcPrChange w:id="1055" w:author="sun shuting" w:date="2022-09-28T13:24:00Z">
              <w:tcPr>
                <w:tcW w:w="532" w:type="pct"/>
                <w:vAlign w:val="center"/>
              </w:tcPr>
            </w:tcPrChange>
          </w:tcPr>
          <w:p w14:paraId="38545BEA" w14:textId="4C9A83F4" w:rsidR="008C1974" w:rsidRDefault="00570D91">
            <w:pPr>
              <w:jc w:val="center"/>
              <w:rPr>
                <w:rFonts w:cs="Times New Roman"/>
                <w:sz w:val="18"/>
                <w:szCs w:val="18"/>
              </w:rPr>
            </w:pPr>
            <w:del w:id="1056" w:author="sun shuting" w:date="2022-09-28T11:39:00Z">
              <w:r w:rsidDel="009C56F3">
                <w:rPr>
                  <w:rFonts w:cs="Times New Roman"/>
                  <w:sz w:val="18"/>
                  <w:szCs w:val="18"/>
                </w:rPr>
                <w:delText>28</w:delText>
              </w:r>
            </w:del>
            <w:ins w:id="1057" w:author="sun shuting" w:date="2022-09-28T11:39:00Z">
              <w:r w:rsidR="009C56F3">
                <w:rPr>
                  <w:rFonts w:cs="Times New Roman"/>
                  <w:sz w:val="18"/>
                  <w:szCs w:val="18"/>
                </w:rPr>
                <w:t>16</w:t>
              </w:r>
            </w:ins>
          </w:p>
        </w:tc>
        <w:tc>
          <w:tcPr>
            <w:tcW w:w="1921" w:type="pct"/>
            <w:vAlign w:val="center"/>
            <w:tcPrChange w:id="1058" w:author="sun shuting" w:date="2022-09-28T13:24:00Z">
              <w:tcPr>
                <w:tcW w:w="1931" w:type="pct"/>
                <w:vAlign w:val="center"/>
              </w:tcPr>
            </w:tcPrChange>
          </w:tcPr>
          <w:p w14:paraId="1756E625" w14:textId="38FDE56A" w:rsidR="008C1974" w:rsidRDefault="007942D4">
            <w:pPr>
              <w:ind w:firstLine="360"/>
              <w:jc w:val="center"/>
              <w:rPr>
                <w:rFonts w:cs="Times New Roman"/>
                <w:sz w:val="18"/>
                <w:szCs w:val="18"/>
              </w:rPr>
            </w:pPr>
            <w:ins w:id="1059" w:author="sun shuting" w:date="2022-09-28T11:39:00Z">
              <w:r w:rsidRPr="007942D4">
                <w:rPr>
                  <w:rFonts w:cs="Times New Roman"/>
                  <w:sz w:val="18"/>
                  <w:szCs w:val="18"/>
                </w:rPr>
                <w:t>Supramarginal Gyrus, posterior division (L)</w:t>
              </w:r>
            </w:ins>
            <w:del w:id="1060" w:author="sun shuting" w:date="2022-09-28T11:39:00Z">
              <w:r w:rsidR="00570D91" w:rsidDel="007942D4">
                <w:rPr>
                  <w:rFonts w:cs="Times New Roman"/>
                  <w:sz w:val="18"/>
                  <w:szCs w:val="18"/>
                </w:rPr>
                <w:delText>Frontal Pole (R)</w:delText>
              </w:r>
            </w:del>
          </w:p>
        </w:tc>
      </w:tr>
      <w:tr w:rsidR="008C1974" w14:paraId="31F30F5D" w14:textId="77777777" w:rsidTr="00D45FF9">
        <w:trPr>
          <w:trHeight w:val="20"/>
          <w:jc w:val="center"/>
          <w:trPrChange w:id="1061" w:author="sun shuting" w:date="2022-09-28T13:24:00Z">
            <w:trPr>
              <w:trHeight w:val="20"/>
              <w:jc w:val="center"/>
            </w:trPr>
          </w:trPrChange>
        </w:trPr>
        <w:tc>
          <w:tcPr>
            <w:tcW w:w="928" w:type="pct"/>
            <w:vAlign w:val="center"/>
            <w:tcPrChange w:id="1062" w:author="sun shuting" w:date="2022-09-28T13:24:00Z">
              <w:tcPr>
                <w:tcW w:w="938" w:type="pct"/>
                <w:vAlign w:val="center"/>
              </w:tcPr>
            </w:tcPrChange>
          </w:tcPr>
          <w:p w14:paraId="3B242402" w14:textId="77777777" w:rsidR="008C1974" w:rsidRDefault="00570D91">
            <w:pPr>
              <w:ind w:firstLine="360"/>
              <w:jc w:val="center"/>
              <w:rPr>
                <w:rFonts w:cs="Times New Roman"/>
                <w:sz w:val="18"/>
                <w:szCs w:val="18"/>
              </w:rPr>
            </w:pPr>
            <w:r>
              <w:rPr>
                <w:rFonts w:cs="Times New Roman"/>
                <w:sz w:val="18"/>
                <w:szCs w:val="18"/>
              </w:rPr>
              <w:t>4</w:t>
            </w:r>
          </w:p>
        </w:tc>
        <w:tc>
          <w:tcPr>
            <w:tcW w:w="672" w:type="pct"/>
            <w:vAlign w:val="center"/>
            <w:tcPrChange w:id="1063" w:author="sun shuting" w:date="2022-09-28T13:24:00Z">
              <w:tcPr>
                <w:tcW w:w="626" w:type="pct"/>
                <w:vAlign w:val="center"/>
              </w:tcPr>
            </w:tcPrChange>
          </w:tcPr>
          <w:p w14:paraId="74863FA8" w14:textId="4AC25065" w:rsidR="008C1974" w:rsidRDefault="00570D91">
            <w:pPr>
              <w:ind w:firstLineChars="111" w:firstLine="200"/>
              <w:jc w:val="center"/>
              <w:rPr>
                <w:rFonts w:cs="Times New Roman"/>
                <w:sz w:val="18"/>
                <w:szCs w:val="18"/>
              </w:rPr>
            </w:pPr>
            <w:del w:id="1064" w:author="sun shuting" w:date="2022-09-28T11:40:00Z">
              <w:r w:rsidDel="007942D4">
                <w:rPr>
                  <w:rFonts w:cs="Times New Roman"/>
                  <w:sz w:val="18"/>
                  <w:szCs w:val="18"/>
                </w:rPr>
                <w:delText>287</w:delText>
              </w:r>
            </w:del>
            <w:ins w:id="1065" w:author="sun shuting" w:date="2022-09-28T11:40:00Z">
              <w:r w:rsidR="007942D4">
                <w:rPr>
                  <w:rFonts w:cs="Times New Roman"/>
                  <w:sz w:val="18"/>
                  <w:szCs w:val="18"/>
                </w:rPr>
                <w:t>29</w:t>
              </w:r>
            </w:ins>
          </w:p>
        </w:tc>
        <w:tc>
          <w:tcPr>
            <w:tcW w:w="478" w:type="pct"/>
            <w:vAlign w:val="center"/>
            <w:tcPrChange w:id="1066" w:author="sun shuting" w:date="2022-09-28T13:24:00Z">
              <w:tcPr>
                <w:tcW w:w="487" w:type="pct"/>
                <w:vAlign w:val="center"/>
              </w:tcPr>
            </w:tcPrChange>
          </w:tcPr>
          <w:p w14:paraId="5D45158D" w14:textId="2DED306E" w:rsidR="008C1974" w:rsidRDefault="00570D91">
            <w:pPr>
              <w:jc w:val="center"/>
              <w:rPr>
                <w:rFonts w:cs="Times New Roman"/>
                <w:sz w:val="18"/>
                <w:szCs w:val="18"/>
              </w:rPr>
            </w:pPr>
            <w:del w:id="1067" w:author="sun shuting" w:date="2022-09-28T11:40:00Z">
              <w:r w:rsidDel="007942D4">
                <w:rPr>
                  <w:rFonts w:cs="Times New Roman"/>
                  <w:sz w:val="18"/>
                  <w:szCs w:val="18"/>
                </w:rPr>
                <w:delText>10</w:delText>
              </w:r>
            </w:del>
            <w:ins w:id="1068" w:author="sun shuting" w:date="2022-09-28T11:40:00Z">
              <w:r w:rsidR="007942D4">
                <w:rPr>
                  <w:rFonts w:cs="Times New Roman"/>
                  <w:sz w:val="18"/>
                  <w:szCs w:val="18"/>
                </w:rPr>
                <w:t>-8</w:t>
              </w:r>
            </w:ins>
          </w:p>
        </w:tc>
        <w:tc>
          <w:tcPr>
            <w:tcW w:w="478" w:type="pct"/>
            <w:vAlign w:val="center"/>
            <w:tcPrChange w:id="1069" w:author="sun shuting" w:date="2022-09-28T13:24:00Z">
              <w:tcPr>
                <w:tcW w:w="487" w:type="pct"/>
                <w:vAlign w:val="center"/>
              </w:tcPr>
            </w:tcPrChange>
          </w:tcPr>
          <w:p w14:paraId="3E58B670" w14:textId="39C9F201" w:rsidR="008C1974" w:rsidRDefault="00570D91">
            <w:pPr>
              <w:jc w:val="center"/>
              <w:rPr>
                <w:rFonts w:cs="Times New Roman"/>
                <w:sz w:val="18"/>
                <w:szCs w:val="18"/>
              </w:rPr>
            </w:pPr>
            <w:del w:id="1070" w:author="sun shuting" w:date="2022-09-28T11:40:00Z">
              <w:r w:rsidDel="007942D4">
                <w:rPr>
                  <w:rFonts w:cs="Times New Roman"/>
                  <w:sz w:val="18"/>
                  <w:szCs w:val="18"/>
                </w:rPr>
                <w:delText>48</w:delText>
              </w:r>
            </w:del>
            <w:ins w:id="1071" w:author="sun shuting" w:date="2022-09-28T11:40:00Z">
              <w:r w:rsidR="007942D4">
                <w:rPr>
                  <w:rFonts w:cs="Times New Roman"/>
                  <w:sz w:val="18"/>
                  <w:szCs w:val="18"/>
                </w:rPr>
                <w:t>56</w:t>
              </w:r>
            </w:ins>
          </w:p>
        </w:tc>
        <w:tc>
          <w:tcPr>
            <w:tcW w:w="523" w:type="pct"/>
            <w:vAlign w:val="center"/>
            <w:tcPrChange w:id="1072" w:author="sun shuting" w:date="2022-09-28T13:24:00Z">
              <w:tcPr>
                <w:tcW w:w="532" w:type="pct"/>
                <w:vAlign w:val="center"/>
              </w:tcPr>
            </w:tcPrChange>
          </w:tcPr>
          <w:p w14:paraId="6C5BB5F6" w14:textId="29ACEB87" w:rsidR="008C1974" w:rsidRDefault="00570D91">
            <w:pPr>
              <w:jc w:val="center"/>
              <w:rPr>
                <w:rFonts w:cs="Times New Roman"/>
                <w:sz w:val="18"/>
                <w:szCs w:val="18"/>
              </w:rPr>
            </w:pPr>
            <w:del w:id="1073" w:author="sun shuting" w:date="2022-09-28T11:40:00Z">
              <w:r w:rsidDel="007942D4">
                <w:rPr>
                  <w:rFonts w:cs="Times New Roman"/>
                  <w:sz w:val="18"/>
                  <w:szCs w:val="18"/>
                </w:rPr>
                <w:delText>-10</w:delText>
              </w:r>
            </w:del>
            <w:ins w:id="1074" w:author="sun shuting" w:date="2022-09-28T11:40:00Z">
              <w:r w:rsidR="007942D4">
                <w:rPr>
                  <w:rFonts w:cs="Times New Roman"/>
                  <w:sz w:val="18"/>
                  <w:szCs w:val="18"/>
                </w:rPr>
                <w:t>6</w:t>
              </w:r>
            </w:ins>
          </w:p>
        </w:tc>
        <w:tc>
          <w:tcPr>
            <w:tcW w:w="1921" w:type="pct"/>
            <w:vAlign w:val="center"/>
            <w:tcPrChange w:id="1075" w:author="sun shuting" w:date="2022-09-28T13:24:00Z">
              <w:tcPr>
                <w:tcW w:w="1931" w:type="pct"/>
                <w:vAlign w:val="center"/>
              </w:tcPr>
            </w:tcPrChange>
          </w:tcPr>
          <w:p w14:paraId="15607EF4" w14:textId="1A2F349D" w:rsidR="008C1974" w:rsidRDefault="00954549">
            <w:pPr>
              <w:jc w:val="center"/>
              <w:rPr>
                <w:rFonts w:cs="Times New Roman"/>
                <w:sz w:val="18"/>
                <w:szCs w:val="18"/>
              </w:rPr>
            </w:pPr>
            <w:ins w:id="1076" w:author="sun shuting" w:date="2022-09-28T11:41:00Z">
              <w:r w:rsidRPr="00954549">
                <w:rPr>
                  <w:rFonts w:cs="Times New Roman"/>
                  <w:sz w:val="18"/>
                  <w:szCs w:val="18"/>
                </w:rPr>
                <w:t>Paracingulate Gyrus (L)</w:t>
              </w:r>
            </w:ins>
            <w:del w:id="1077" w:author="sun shuting" w:date="2022-09-28T11:41:00Z">
              <w:r w:rsidR="00570D91" w:rsidDel="00954549">
                <w:rPr>
                  <w:rFonts w:cs="Times New Roman"/>
                  <w:sz w:val="18"/>
                  <w:szCs w:val="18"/>
                </w:rPr>
                <w:delText>Frontal Medial Cortex (R)</w:delText>
              </w:r>
            </w:del>
          </w:p>
        </w:tc>
      </w:tr>
      <w:tr w:rsidR="008C1974" w:rsidDel="00954549" w14:paraId="56488C7C" w14:textId="2B15AE00" w:rsidTr="00D45FF9">
        <w:trPr>
          <w:trHeight w:val="20"/>
          <w:jc w:val="center"/>
          <w:del w:id="1078" w:author="sun shuting" w:date="2022-09-28T11:41:00Z"/>
          <w:trPrChange w:id="1079" w:author="sun shuting" w:date="2022-09-28T13:24:00Z">
            <w:trPr>
              <w:trHeight w:val="20"/>
              <w:jc w:val="center"/>
            </w:trPr>
          </w:trPrChange>
        </w:trPr>
        <w:tc>
          <w:tcPr>
            <w:tcW w:w="928" w:type="pct"/>
            <w:vAlign w:val="center"/>
            <w:tcPrChange w:id="1080" w:author="sun shuting" w:date="2022-09-28T13:24:00Z">
              <w:tcPr>
                <w:tcW w:w="938" w:type="pct"/>
                <w:vAlign w:val="center"/>
              </w:tcPr>
            </w:tcPrChange>
          </w:tcPr>
          <w:p w14:paraId="54A12984" w14:textId="025C65DC" w:rsidR="008C1974" w:rsidDel="00954549" w:rsidRDefault="00570D91">
            <w:pPr>
              <w:ind w:firstLine="360"/>
              <w:jc w:val="center"/>
              <w:rPr>
                <w:del w:id="1081" w:author="sun shuting" w:date="2022-09-28T11:41:00Z"/>
                <w:rFonts w:cs="Times New Roman"/>
                <w:sz w:val="18"/>
                <w:szCs w:val="18"/>
              </w:rPr>
            </w:pPr>
            <w:del w:id="1082" w:author="sun shuting" w:date="2022-09-28T11:41:00Z">
              <w:r w:rsidDel="00954549">
                <w:rPr>
                  <w:rFonts w:cs="Times New Roman"/>
                  <w:sz w:val="18"/>
                  <w:szCs w:val="18"/>
                </w:rPr>
                <w:delText>5</w:delText>
              </w:r>
            </w:del>
          </w:p>
        </w:tc>
        <w:tc>
          <w:tcPr>
            <w:tcW w:w="672" w:type="pct"/>
            <w:vAlign w:val="center"/>
            <w:tcPrChange w:id="1083" w:author="sun shuting" w:date="2022-09-28T13:24:00Z">
              <w:tcPr>
                <w:tcW w:w="626" w:type="pct"/>
                <w:vAlign w:val="center"/>
              </w:tcPr>
            </w:tcPrChange>
          </w:tcPr>
          <w:p w14:paraId="45C298C6" w14:textId="2E8AA2B9" w:rsidR="008C1974" w:rsidDel="00954549" w:rsidRDefault="00570D91">
            <w:pPr>
              <w:ind w:firstLineChars="111" w:firstLine="200"/>
              <w:jc w:val="center"/>
              <w:rPr>
                <w:del w:id="1084" w:author="sun shuting" w:date="2022-09-28T11:41:00Z"/>
                <w:rFonts w:cs="Times New Roman"/>
                <w:sz w:val="18"/>
                <w:szCs w:val="18"/>
              </w:rPr>
            </w:pPr>
            <w:del w:id="1085" w:author="sun shuting" w:date="2022-09-28T11:41:00Z">
              <w:r w:rsidDel="00954549">
                <w:rPr>
                  <w:rFonts w:cs="Times New Roman"/>
                  <w:sz w:val="18"/>
                  <w:szCs w:val="18"/>
                </w:rPr>
                <w:delText>181</w:delText>
              </w:r>
            </w:del>
          </w:p>
        </w:tc>
        <w:tc>
          <w:tcPr>
            <w:tcW w:w="478" w:type="pct"/>
            <w:vAlign w:val="center"/>
            <w:tcPrChange w:id="1086" w:author="sun shuting" w:date="2022-09-28T13:24:00Z">
              <w:tcPr>
                <w:tcW w:w="487" w:type="pct"/>
                <w:vAlign w:val="center"/>
              </w:tcPr>
            </w:tcPrChange>
          </w:tcPr>
          <w:p w14:paraId="556BCC61" w14:textId="3CCCE82D" w:rsidR="008C1974" w:rsidDel="00954549" w:rsidRDefault="00570D91">
            <w:pPr>
              <w:jc w:val="center"/>
              <w:rPr>
                <w:del w:id="1087" w:author="sun shuting" w:date="2022-09-28T11:41:00Z"/>
                <w:rFonts w:cs="Times New Roman"/>
                <w:sz w:val="18"/>
                <w:szCs w:val="18"/>
              </w:rPr>
            </w:pPr>
            <w:del w:id="1088" w:author="sun shuting" w:date="2022-09-28T11:41:00Z">
              <w:r w:rsidDel="00954549">
                <w:rPr>
                  <w:rFonts w:cs="Times New Roman"/>
                  <w:sz w:val="18"/>
                  <w:szCs w:val="18"/>
                </w:rPr>
                <w:delText>-2</w:delText>
              </w:r>
            </w:del>
          </w:p>
        </w:tc>
        <w:tc>
          <w:tcPr>
            <w:tcW w:w="478" w:type="pct"/>
            <w:vAlign w:val="center"/>
            <w:tcPrChange w:id="1089" w:author="sun shuting" w:date="2022-09-28T13:24:00Z">
              <w:tcPr>
                <w:tcW w:w="487" w:type="pct"/>
                <w:vAlign w:val="center"/>
              </w:tcPr>
            </w:tcPrChange>
          </w:tcPr>
          <w:p w14:paraId="238C8706" w14:textId="74D2AFC8" w:rsidR="008C1974" w:rsidDel="00954549" w:rsidRDefault="00570D91">
            <w:pPr>
              <w:jc w:val="center"/>
              <w:rPr>
                <w:del w:id="1090" w:author="sun shuting" w:date="2022-09-28T11:41:00Z"/>
                <w:rFonts w:cs="Times New Roman"/>
                <w:sz w:val="18"/>
                <w:szCs w:val="18"/>
              </w:rPr>
            </w:pPr>
            <w:del w:id="1091" w:author="sun shuting" w:date="2022-09-28T11:41:00Z">
              <w:r w:rsidDel="00954549">
                <w:rPr>
                  <w:rFonts w:cs="Times New Roman"/>
                  <w:sz w:val="18"/>
                  <w:szCs w:val="18"/>
                </w:rPr>
                <w:delText>34</w:delText>
              </w:r>
            </w:del>
          </w:p>
        </w:tc>
        <w:tc>
          <w:tcPr>
            <w:tcW w:w="523" w:type="pct"/>
            <w:vAlign w:val="center"/>
            <w:tcPrChange w:id="1092" w:author="sun shuting" w:date="2022-09-28T13:24:00Z">
              <w:tcPr>
                <w:tcW w:w="532" w:type="pct"/>
                <w:vAlign w:val="center"/>
              </w:tcPr>
            </w:tcPrChange>
          </w:tcPr>
          <w:p w14:paraId="6124A63A" w14:textId="2D6F68BE" w:rsidR="008C1974" w:rsidDel="00954549" w:rsidRDefault="00570D91">
            <w:pPr>
              <w:jc w:val="center"/>
              <w:rPr>
                <w:del w:id="1093" w:author="sun shuting" w:date="2022-09-28T11:41:00Z"/>
                <w:rFonts w:cs="Times New Roman"/>
                <w:sz w:val="18"/>
                <w:szCs w:val="18"/>
              </w:rPr>
            </w:pPr>
            <w:del w:id="1094" w:author="sun shuting" w:date="2022-09-28T11:41:00Z">
              <w:r w:rsidDel="00954549">
                <w:rPr>
                  <w:rFonts w:cs="Times New Roman"/>
                  <w:sz w:val="18"/>
                  <w:szCs w:val="18"/>
                </w:rPr>
                <w:delText>14</w:delText>
              </w:r>
            </w:del>
          </w:p>
        </w:tc>
        <w:tc>
          <w:tcPr>
            <w:tcW w:w="1921" w:type="pct"/>
            <w:vAlign w:val="center"/>
            <w:tcPrChange w:id="1095" w:author="sun shuting" w:date="2022-09-28T13:24:00Z">
              <w:tcPr>
                <w:tcW w:w="1931" w:type="pct"/>
                <w:vAlign w:val="center"/>
              </w:tcPr>
            </w:tcPrChange>
          </w:tcPr>
          <w:p w14:paraId="5609EFFC" w14:textId="1E868E81" w:rsidR="008C1974" w:rsidDel="00954549" w:rsidRDefault="00570D91">
            <w:pPr>
              <w:jc w:val="center"/>
              <w:rPr>
                <w:del w:id="1096" w:author="sun shuting" w:date="2022-09-28T11:41:00Z"/>
                <w:rFonts w:cs="Times New Roman"/>
                <w:sz w:val="18"/>
                <w:szCs w:val="18"/>
              </w:rPr>
            </w:pPr>
            <w:del w:id="1097" w:author="sun shuting" w:date="2022-09-28T11:41:00Z">
              <w:r w:rsidDel="00954549">
                <w:rPr>
                  <w:rFonts w:cs="Times New Roman"/>
                  <w:sz w:val="18"/>
                  <w:szCs w:val="18"/>
                </w:rPr>
                <w:delText>Cingulate Gyrus, Anterior division (L)</w:delText>
              </w:r>
            </w:del>
          </w:p>
        </w:tc>
      </w:tr>
      <w:tr w:rsidR="008C1974" w:rsidDel="00954549" w14:paraId="49092090" w14:textId="1C80C835" w:rsidTr="00D45FF9">
        <w:trPr>
          <w:trHeight w:val="20"/>
          <w:jc w:val="center"/>
          <w:del w:id="1098" w:author="sun shuting" w:date="2022-09-28T11:41:00Z"/>
          <w:trPrChange w:id="1099" w:author="sun shuting" w:date="2022-09-28T13:24:00Z">
            <w:trPr>
              <w:trHeight w:val="20"/>
              <w:jc w:val="center"/>
            </w:trPr>
          </w:trPrChange>
        </w:trPr>
        <w:tc>
          <w:tcPr>
            <w:tcW w:w="928" w:type="pct"/>
            <w:vAlign w:val="center"/>
            <w:tcPrChange w:id="1100" w:author="sun shuting" w:date="2022-09-28T13:24:00Z">
              <w:tcPr>
                <w:tcW w:w="938" w:type="pct"/>
                <w:vAlign w:val="center"/>
              </w:tcPr>
            </w:tcPrChange>
          </w:tcPr>
          <w:p w14:paraId="38424724" w14:textId="7D198D54" w:rsidR="008C1974" w:rsidDel="00954549" w:rsidRDefault="00570D91">
            <w:pPr>
              <w:ind w:firstLine="360"/>
              <w:jc w:val="center"/>
              <w:rPr>
                <w:del w:id="1101" w:author="sun shuting" w:date="2022-09-28T11:41:00Z"/>
                <w:rFonts w:cs="Times New Roman"/>
                <w:sz w:val="18"/>
                <w:szCs w:val="18"/>
              </w:rPr>
            </w:pPr>
            <w:del w:id="1102" w:author="sun shuting" w:date="2022-09-28T11:41:00Z">
              <w:r w:rsidDel="00954549">
                <w:rPr>
                  <w:rFonts w:cs="Times New Roman"/>
                  <w:sz w:val="18"/>
                  <w:szCs w:val="18"/>
                </w:rPr>
                <w:delText>6</w:delText>
              </w:r>
            </w:del>
          </w:p>
        </w:tc>
        <w:tc>
          <w:tcPr>
            <w:tcW w:w="672" w:type="pct"/>
            <w:vAlign w:val="center"/>
            <w:tcPrChange w:id="1103" w:author="sun shuting" w:date="2022-09-28T13:24:00Z">
              <w:tcPr>
                <w:tcW w:w="626" w:type="pct"/>
                <w:vAlign w:val="center"/>
              </w:tcPr>
            </w:tcPrChange>
          </w:tcPr>
          <w:p w14:paraId="61AFFE9A" w14:textId="076528AA" w:rsidR="008C1974" w:rsidDel="00954549" w:rsidRDefault="00570D91">
            <w:pPr>
              <w:ind w:firstLineChars="100" w:firstLine="180"/>
              <w:jc w:val="center"/>
              <w:rPr>
                <w:del w:id="1104" w:author="sun shuting" w:date="2022-09-28T11:41:00Z"/>
                <w:rFonts w:cs="Times New Roman"/>
                <w:sz w:val="18"/>
                <w:szCs w:val="18"/>
              </w:rPr>
            </w:pPr>
            <w:del w:id="1105" w:author="sun shuting" w:date="2022-09-28T11:41:00Z">
              <w:r w:rsidDel="00954549">
                <w:rPr>
                  <w:rFonts w:cs="Times New Roman"/>
                  <w:sz w:val="18"/>
                  <w:szCs w:val="18"/>
                </w:rPr>
                <w:delText>171</w:delText>
              </w:r>
            </w:del>
          </w:p>
        </w:tc>
        <w:tc>
          <w:tcPr>
            <w:tcW w:w="478" w:type="pct"/>
            <w:vAlign w:val="center"/>
            <w:tcPrChange w:id="1106" w:author="sun shuting" w:date="2022-09-28T13:24:00Z">
              <w:tcPr>
                <w:tcW w:w="487" w:type="pct"/>
                <w:vAlign w:val="center"/>
              </w:tcPr>
            </w:tcPrChange>
          </w:tcPr>
          <w:p w14:paraId="37C74192" w14:textId="79991951" w:rsidR="008C1974" w:rsidDel="00954549" w:rsidRDefault="00570D91">
            <w:pPr>
              <w:jc w:val="center"/>
              <w:rPr>
                <w:del w:id="1107" w:author="sun shuting" w:date="2022-09-28T11:41:00Z"/>
                <w:rFonts w:cs="Times New Roman"/>
                <w:sz w:val="18"/>
                <w:szCs w:val="18"/>
              </w:rPr>
            </w:pPr>
            <w:del w:id="1108" w:author="sun shuting" w:date="2022-09-28T11:41:00Z">
              <w:r w:rsidDel="00954549">
                <w:rPr>
                  <w:rFonts w:cs="Times New Roman"/>
                  <w:sz w:val="18"/>
                  <w:szCs w:val="18"/>
                </w:rPr>
                <w:delText>-66</w:delText>
              </w:r>
            </w:del>
          </w:p>
        </w:tc>
        <w:tc>
          <w:tcPr>
            <w:tcW w:w="478" w:type="pct"/>
            <w:vAlign w:val="center"/>
            <w:tcPrChange w:id="1109" w:author="sun shuting" w:date="2022-09-28T13:24:00Z">
              <w:tcPr>
                <w:tcW w:w="487" w:type="pct"/>
                <w:vAlign w:val="center"/>
              </w:tcPr>
            </w:tcPrChange>
          </w:tcPr>
          <w:p w14:paraId="722B5FE5" w14:textId="54C0BA11" w:rsidR="008C1974" w:rsidDel="00954549" w:rsidRDefault="00570D91">
            <w:pPr>
              <w:jc w:val="center"/>
              <w:rPr>
                <w:del w:id="1110" w:author="sun shuting" w:date="2022-09-28T11:41:00Z"/>
                <w:rFonts w:cs="Times New Roman"/>
                <w:sz w:val="18"/>
                <w:szCs w:val="18"/>
              </w:rPr>
            </w:pPr>
            <w:del w:id="1111" w:author="sun shuting" w:date="2022-09-28T11:41:00Z">
              <w:r w:rsidDel="00954549">
                <w:rPr>
                  <w:rFonts w:cs="Times New Roman"/>
                  <w:sz w:val="18"/>
                  <w:szCs w:val="18"/>
                </w:rPr>
                <w:delText>-52</w:delText>
              </w:r>
            </w:del>
          </w:p>
        </w:tc>
        <w:tc>
          <w:tcPr>
            <w:tcW w:w="523" w:type="pct"/>
            <w:vAlign w:val="center"/>
            <w:tcPrChange w:id="1112" w:author="sun shuting" w:date="2022-09-28T13:24:00Z">
              <w:tcPr>
                <w:tcW w:w="532" w:type="pct"/>
                <w:vAlign w:val="center"/>
              </w:tcPr>
            </w:tcPrChange>
          </w:tcPr>
          <w:p w14:paraId="050AB694" w14:textId="5495A144" w:rsidR="008C1974" w:rsidDel="00954549" w:rsidRDefault="00570D91">
            <w:pPr>
              <w:jc w:val="center"/>
              <w:rPr>
                <w:del w:id="1113" w:author="sun shuting" w:date="2022-09-28T11:41:00Z"/>
                <w:rFonts w:cs="Times New Roman"/>
                <w:sz w:val="18"/>
                <w:szCs w:val="18"/>
              </w:rPr>
            </w:pPr>
            <w:del w:id="1114" w:author="sun shuting" w:date="2022-09-28T11:41:00Z">
              <w:r w:rsidDel="00954549">
                <w:rPr>
                  <w:rFonts w:cs="Times New Roman"/>
                  <w:sz w:val="18"/>
                  <w:szCs w:val="18"/>
                </w:rPr>
                <w:delText>22</w:delText>
              </w:r>
            </w:del>
          </w:p>
        </w:tc>
        <w:tc>
          <w:tcPr>
            <w:tcW w:w="1921" w:type="pct"/>
            <w:vAlign w:val="center"/>
            <w:tcPrChange w:id="1115" w:author="sun shuting" w:date="2022-09-28T13:24:00Z">
              <w:tcPr>
                <w:tcW w:w="1931" w:type="pct"/>
                <w:vAlign w:val="center"/>
              </w:tcPr>
            </w:tcPrChange>
          </w:tcPr>
          <w:p w14:paraId="070AEBEA" w14:textId="6270CD4C" w:rsidR="008C1974" w:rsidDel="00954549" w:rsidRDefault="00570D91">
            <w:pPr>
              <w:ind w:firstLine="360"/>
              <w:jc w:val="center"/>
              <w:rPr>
                <w:del w:id="1116" w:author="sun shuting" w:date="2022-09-28T11:41:00Z"/>
                <w:rFonts w:cs="Times New Roman"/>
                <w:sz w:val="18"/>
                <w:szCs w:val="18"/>
              </w:rPr>
            </w:pPr>
            <w:del w:id="1117" w:author="sun shuting" w:date="2022-09-28T11:41:00Z">
              <w:r w:rsidDel="00954549">
                <w:rPr>
                  <w:rFonts w:cs="Times New Roman"/>
                  <w:sz w:val="18"/>
                  <w:szCs w:val="18"/>
                </w:rPr>
                <w:delText>Angular Gyrus (L)</w:delText>
              </w:r>
            </w:del>
          </w:p>
        </w:tc>
      </w:tr>
      <w:tr w:rsidR="008C1974" w14:paraId="39161B49" w14:textId="77777777" w:rsidTr="00D45FF9">
        <w:trPr>
          <w:trHeight w:val="20"/>
          <w:jc w:val="center"/>
          <w:trPrChange w:id="1118" w:author="sun shuting" w:date="2022-09-28T13:24:00Z">
            <w:trPr>
              <w:trHeight w:val="20"/>
              <w:jc w:val="center"/>
            </w:trPr>
          </w:trPrChange>
        </w:trPr>
        <w:tc>
          <w:tcPr>
            <w:tcW w:w="2556" w:type="pct"/>
            <w:gridSpan w:val="4"/>
            <w:vAlign w:val="center"/>
            <w:tcPrChange w:id="1119" w:author="sun shuting" w:date="2022-09-28T13:24:00Z">
              <w:tcPr>
                <w:tcW w:w="2538" w:type="pct"/>
                <w:gridSpan w:val="4"/>
                <w:vAlign w:val="center"/>
              </w:tcPr>
            </w:tcPrChange>
          </w:tcPr>
          <w:p w14:paraId="7E3302C2" w14:textId="77777777" w:rsidR="008C1974" w:rsidRDefault="00570D91">
            <w:pPr>
              <w:jc w:val="center"/>
              <w:rPr>
                <w:rFonts w:cs="Times New Roman"/>
                <w:sz w:val="18"/>
                <w:szCs w:val="18"/>
              </w:rPr>
            </w:pPr>
            <w:r>
              <w:rPr>
                <w:rFonts w:cs="Times New Roman"/>
                <w:sz w:val="18"/>
                <w:szCs w:val="18"/>
              </w:rPr>
              <w:t>(Self - non-Person) &gt; (Self - Celebrity)</w:t>
            </w:r>
          </w:p>
        </w:tc>
        <w:tc>
          <w:tcPr>
            <w:tcW w:w="523" w:type="pct"/>
            <w:vAlign w:val="center"/>
            <w:tcPrChange w:id="1120" w:author="sun shuting" w:date="2022-09-28T13:24:00Z">
              <w:tcPr>
                <w:tcW w:w="532" w:type="pct"/>
                <w:vAlign w:val="center"/>
              </w:tcPr>
            </w:tcPrChange>
          </w:tcPr>
          <w:p w14:paraId="05FDD380" w14:textId="77777777" w:rsidR="008C1974" w:rsidRDefault="008C1974">
            <w:pPr>
              <w:jc w:val="center"/>
              <w:rPr>
                <w:rFonts w:cs="Times New Roman"/>
                <w:sz w:val="18"/>
                <w:szCs w:val="18"/>
              </w:rPr>
            </w:pPr>
          </w:p>
        </w:tc>
        <w:tc>
          <w:tcPr>
            <w:tcW w:w="1921" w:type="pct"/>
            <w:vAlign w:val="center"/>
            <w:tcPrChange w:id="1121" w:author="sun shuting" w:date="2022-09-28T13:24:00Z">
              <w:tcPr>
                <w:tcW w:w="1931" w:type="pct"/>
                <w:vAlign w:val="center"/>
              </w:tcPr>
            </w:tcPrChange>
          </w:tcPr>
          <w:p w14:paraId="75A79543" w14:textId="77777777" w:rsidR="008C1974" w:rsidRDefault="008C1974">
            <w:pPr>
              <w:ind w:firstLine="360"/>
              <w:jc w:val="center"/>
              <w:rPr>
                <w:rFonts w:cs="Times New Roman"/>
                <w:sz w:val="18"/>
                <w:szCs w:val="18"/>
              </w:rPr>
            </w:pPr>
          </w:p>
        </w:tc>
      </w:tr>
      <w:tr w:rsidR="008C1974" w14:paraId="3E9190CE" w14:textId="77777777" w:rsidTr="00D45FF9">
        <w:trPr>
          <w:trHeight w:val="20"/>
          <w:jc w:val="center"/>
          <w:trPrChange w:id="1122" w:author="sun shuting" w:date="2022-09-28T13:24:00Z">
            <w:trPr>
              <w:trHeight w:val="20"/>
              <w:jc w:val="center"/>
            </w:trPr>
          </w:trPrChange>
        </w:trPr>
        <w:tc>
          <w:tcPr>
            <w:tcW w:w="928" w:type="pct"/>
            <w:vAlign w:val="center"/>
            <w:tcPrChange w:id="1123" w:author="sun shuting" w:date="2022-09-28T13:24:00Z">
              <w:tcPr>
                <w:tcW w:w="938" w:type="pct"/>
                <w:vAlign w:val="center"/>
              </w:tcPr>
            </w:tcPrChange>
          </w:tcPr>
          <w:p w14:paraId="20218162" w14:textId="77777777" w:rsidR="008C1974" w:rsidRDefault="00570D91">
            <w:pPr>
              <w:ind w:firstLine="360"/>
              <w:jc w:val="center"/>
              <w:rPr>
                <w:rFonts w:cs="Times New Roman"/>
                <w:sz w:val="18"/>
                <w:szCs w:val="18"/>
              </w:rPr>
            </w:pPr>
            <w:r>
              <w:rPr>
                <w:rFonts w:cs="Times New Roman"/>
                <w:sz w:val="18"/>
                <w:szCs w:val="18"/>
              </w:rPr>
              <w:t>1</w:t>
            </w:r>
          </w:p>
        </w:tc>
        <w:tc>
          <w:tcPr>
            <w:tcW w:w="672" w:type="pct"/>
            <w:vAlign w:val="center"/>
            <w:tcPrChange w:id="1124" w:author="sun shuting" w:date="2022-09-28T13:24:00Z">
              <w:tcPr>
                <w:tcW w:w="626" w:type="pct"/>
                <w:vAlign w:val="center"/>
              </w:tcPr>
            </w:tcPrChange>
          </w:tcPr>
          <w:p w14:paraId="406D597A" w14:textId="6189AB62" w:rsidR="008C1974" w:rsidRDefault="00570D91">
            <w:pPr>
              <w:jc w:val="center"/>
              <w:rPr>
                <w:rFonts w:cs="Times New Roman"/>
                <w:sz w:val="18"/>
                <w:szCs w:val="18"/>
              </w:rPr>
            </w:pPr>
            <w:del w:id="1125" w:author="sun shuting" w:date="2022-09-28T11:42:00Z">
              <w:r w:rsidDel="008C008D">
                <w:rPr>
                  <w:rFonts w:cs="Times New Roman"/>
                  <w:sz w:val="18"/>
                  <w:szCs w:val="18"/>
                </w:rPr>
                <w:delText>4309</w:delText>
              </w:r>
            </w:del>
            <w:ins w:id="1126" w:author="sun shuting" w:date="2022-09-28T11:42:00Z">
              <w:r w:rsidR="008C008D">
                <w:rPr>
                  <w:rFonts w:cs="Times New Roman"/>
                  <w:sz w:val="18"/>
                  <w:szCs w:val="18"/>
                </w:rPr>
                <w:t>391</w:t>
              </w:r>
            </w:ins>
          </w:p>
        </w:tc>
        <w:tc>
          <w:tcPr>
            <w:tcW w:w="478" w:type="pct"/>
            <w:vAlign w:val="center"/>
            <w:tcPrChange w:id="1127" w:author="sun shuting" w:date="2022-09-28T13:24:00Z">
              <w:tcPr>
                <w:tcW w:w="487" w:type="pct"/>
                <w:vAlign w:val="center"/>
              </w:tcPr>
            </w:tcPrChange>
          </w:tcPr>
          <w:p w14:paraId="3E0E8519" w14:textId="466CEB29" w:rsidR="008C1974" w:rsidRDefault="00570D91">
            <w:pPr>
              <w:jc w:val="center"/>
              <w:rPr>
                <w:rFonts w:cs="Times New Roman"/>
                <w:sz w:val="18"/>
                <w:szCs w:val="18"/>
              </w:rPr>
            </w:pPr>
            <w:del w:id="1128" w:author="sun shuting" w:date="2022-09-28T11:42:00Z">
              <w:r w:rsidDel="008C008D">
                <w:rPr>
                  <w:rFonts w:cs="Times New Roman"/>
                  <w:sz w:val="18"/>
                  <w:szCs w:val="18"/>
                </w:rPr>
                <w:delText>-50</w:delText>
              </w:r>
            </w:del>
            <w:ins w:id="1129" w:author="sun shuting" w:date="2022-09-28T11:42:00Z">
              <w:r w:rsidR="008C008D">
                <w:rPr>
                  <w:rFonts w:cs="Times New Roman"/>
                  <w:sz w:val="18"/>
                  <w:szCs w:val="18"/>
                </w:rPr>
                <w:t>-6</w:t>
              </w:r>
            </w:ins>
          </w:p>
        </w:tc>
        <w:tc>
          <w:tcPr>
            <w:tcW w:w="478" w:type="pct"/>
            <w:vAlign w:val="center"/>
            <w:tcPrChange w:id="1130" w:author="sun shuting" w:date="2022-09-28T13:24:00Z">
              <w:tcPr>
                <w:tcW w:w="487" w:type="pct"/>
                <w:vAlign w:val="center"/>
              </w:tcPr>
            </w:tcPrChange>
          </w:tcPr>
          <w:p w14:paraId="4E14D983" w14:textId="50B5737D" w:rsidR="008C1974" w:rsidRDefault="00570D91">
            <w:pPr>
              <w:jc w:val="center"/>
              <w:rPr>
                <w:rFonts w:cs="Times New Roman"/>
                <w:sz w:val="18"/>
                <w:szCs w:val="18"/>
              </w:rPr>
            </w:pPr>
            <w:del w:id="1131" w:author="sun shuting" w:date="2022-09-28T11:42:00Z">
              <w:r w:rsidDel="008C008D">
                <w:rPr>
                  <w:rFonts w:cs="Times New Roman"/>
                  <w:sz w:val="18"/>
                  <w:szCs w:val="18"/>
                </w:rPr>
                <w:delText>12</w:delText>
              </w:r>
            </w:del>
            <w:ins w:id="1132" w:author="sun shuting" w:date="2022-09-28T11:42:00Z">
              <w:r w:rsidR="008C008D">
                <w:rPr>
                  <w:rFonts w:cs="Times New Roman"/>
                  <w:sz w:val="18"/>
                  <w:szCs w:val="18"/>
                </w:rPr>
                <w:t>-52</w:t>
              </w:r>
            </w:ins>
          </w:p>
        </w:tc>
        <w:tc>
          <w:tcPr>
            <w:tcW w:w="523" w:type="pct"/>
            <w:vAlign w:val="center"/>
            <w:tcPrChange w:id="1133" w:author="sun shuting" w:date="2022-09-28T13:24:00Z">
              <w:tcPr>
                <w:tcW w:w="532" w:type="pct"/>
                <w:vAlign w:val="center"/>
              </w:tcPr>
            </w:tcPrChange>
          </w:tcPr>
          <w:p w14:paraId="10E950BB" w14:textId="5780D560" w:rsidR="008C1974" w:rsidRDefault="00570D91">
            <w:pPr>
              <w:jc w:val="center"/>
              <w:rPr>
                <w:rFonts w:cs="Times New Roman"/>
                <w:sz w:val="18"/>
                <w:szCs w:val="18"/>
              </w:rPr>
            </w:pPr>
            <w:del w:id="1134" w:author="sun shuting" w:date="2022-09-28T11:42:00Z">
              <w:r w:rsidDel="008C008D">
                <w:rPr>
                  <w:rFonts w:cs="Times New Roman"/>
                  <w:sz w:val="18"/>
                  <w:szCs w:val="18"/>
                </w:rPr>
                <w:delText>-24</w:delText>
              </w:r>
            </w:del>
            <w:ins w:id="1135" w:author="sun shuting" w:date="2022-09-28T11:42:00Z">
              <w:r w:rsidR="008C008D">
                <w:rPr>
                  <w:rFonts w:cs="Times New Roman"/>
                  <w:sz w:val="18"/>
                  <w:szCs w:val="18"/>
                </w:rPr>
                <w:t>26</w:t>
              </w:r>
            </w:ins>
          </w:p>
        </w:tc>
        <w:tc>
          <w:tcPr>
            <w:tcW w:w="1921" w:type="pct"/>
            <w:vAlign w:val="center"/>
            <w:tcPrChange w:id="1136" w:author="sun shuting" w:date="2022-09-28T13:24:00Z">
              <w:tcPr>
                <w:tcW w:w="1931" w:type="pct"/>
                <w:vAlign w:val="center"/>
              </w:tcPr>
            </w:tcPrChange>
          </w:tcPr>
          <w:p w14:paraId="61CADD1D" w14:textId="3D3D3897" w:rsidR="008C1974" w:rsidRDefault="008C008D">
            <w:pPr>
              <w:jc w:val="center"/>
              <w:rPr>
                <w:rFonts w:cs="Times New Roman"/>
                <w:sz w:val="18"/>
                <w:szCs w:val="18"/>
              </w:rPr>
            </w:pPr>
            <w:ins w:id="1137" w:author="sun shuting" w:date="2022-09-28T11:42:00Z">
              <w:r w:rsidRPr="008C008D">
                <w:rPr>
                  <w:rFonts w:cs="Times New Roman"/>
                  <w:sz w:val="18"/>
                  <w:szCs w:val="18"/>
                </w:rPr>
                <w:t>Cingulate Gyrus, posterior division (L)</w:t>
              </w:r>
            </w:ins>
            <w:del w:id="1138" w:author="sun shuting" w:date="2022-09-28T11:42:00Z">
              <w:r w:rsidR="00570D91" w:rsidDel="008C008D">
                <w:rPr>
                  <w:rFonts w:cs="Times New Roman"/>
                  <w:sz w:val="18"/>
                  <w:szCs w:val="18"/>
                </w:rPr>
                <w:delText>Temporal Pole (L)</w:delText>
              </w:r>
            </w:del>
          </w:p>
        </w:tc>
      </w:tr>
      <w:tr w:rsidR="008C1974" w14:paraId="566243DC" w14:textId="77777777" w:rsidTr="00D45FF9">
        <w:trPr>
          <w:trHeight w:val="20"/>
          <w:jc w:val="center"/>
          <w:trPrChange w:id="1139" w:author="sun shuting" w:date="2022-09-28T13:24:00Z">
            <w:trPr>
              <w:trHeight w:val="20"/>
              <w:jc w:val="center"/>
            </w:trPr>
          </w:trPrChange>
        </w:trPr>
        <w:tc>
          <w:tcPr>
            <w:tcW w:w="928" w:type="pct"/>
            <w:vAlign w:val="center"/>
            <w:tcPrChange w:id="1140" w:author="sun shuting" w:date="2022-09-28T13:24:00Z">
              <w:tcPr>
                <w:tcW w:w="938" w:type="pct"/>
                <w:vAlign w:val="center"/>
              </w:tcPr>
            </w:tcPrChange>
          </w:tcPr>
          <w:p w14:paraId="716CFE8F" w14:textId="77777777" w:rsidR="008C1974" w:rsidRDefault="00570D91">
            <w:pPr>
              <w:ind w:firstLine="360"/>
              <w:jc w:val="center"/>
              <w:rPr>
                <w:rFonts w:cs="Times New Roman"/>
                <w:sz w:val="18"/>
                <w:szCs w:val="18"/>
              </w:rPr>
            </w:pPr>
            <w:r>
              <w:rPr>
                <w:rFonts w:cs="Times New Roman"/>
                <w:sz w:val="18"/>
                <w:szCs w:val="18"/>
              </w:rPr>
              <w:t>2</w:t>
            </w:r>
          </w:p>
        </w:tc>
        <w:tc>
          <w:tcPr>
            <w:tcW w:w="672" w:type="pct"/>
            <w:vAlign w:val="center"/>
            <w:tcPrChange w:id="1141" w:author="sun shuting" w:date="2022-09-28T13:24:00Z">
              <w:tcPr>
                <w:tcW w:w="626" w:type="pct"/>
                <w:vAlign w:val="center"/>
              </w:tcPr>
            </w:tcPrChange>
          </w:tcPr>
          <w:p w14:paraId="7D6E97FA" w14:textId="5028D5E6" w:rsidR="008C1974" w:rsidRDefault="00570D91">
            <w:pPr>
              <w:jc w:val="center"/>
              <w:rPr>
                <w:rFonts w:cs="Times New Roman"/>
                <w:sz w:val="18"/>
                <w:szCs w:val="18"/>
              </w:rPr>
            </w:pPr>
            <w:del w:id="1142" w:author="sun shuting" w:date="2022-09-28T11:43:00Z">
              <w:r w:rsidDel="00335F85">
                <w:rPr>
                  <w:rFonts w:cs="Times New Roman"/>
                  <w:sz w:val="18"/>
                  <w:szCs w:val="18"/>
                </w:rPr>
                <w:delText>2718</w:delText>
              </w:r>
            </w:del>
            <w:ins w:id="1143" w:author="sun shuting" w:date="2022-09-28T11:43:00Z">
              <w:r w:rsidR="00335F85">
                <w:rPr>
                  <w:rFonts w:cs="Times New Roman"/>
                  <w:sz w:val="18"/>
                  <w:szCs w:val="18"/>
                </w:rPr>
                <w:t>376</w:t>
              </w:r>
            </w:ins>
          </w:p>
        </w:tc>
        <w:tc>
          <w:tcPr>
            <w:tcW w:w="478" w:type="pct"/>
            <w:vAlign w:val="center"/>
            <w:tcPrChange w:id="1144" w:author="sun shuting" w:date="2022-09-28T13:24:00Z">
              <w:tcPr>
                <w:tcW w:w="487" w:type="pct"/>
                <w:vAlign w:val="center"/>
              </w:tcPr>
            </w:tcPrChange>
          </w:tcPr>
          <w:p w14:paraId="16C93E8B" w14:textId="3675D9C9" w:rsidR="008C1974" w:rsidRDefault="00570D91">
            <w:pPr>
              <w:jc w:val="center"/>
              <w:rPr>
                <w:rFonts w:cs="Times New Roman"/>
                <w:sz w:val="18"/>
                <w:szCs w:val="18"/>
              </w:rPr>
            </w:pPr>
            <w:del w:id="1145" w:author="sun shuting" w:date="2022-09-28T11:43:00Z">
              <w:r w:rsidDel="00335F85">
                <w:rPr>
                  <w:rFonts w:cs="Times New Roman"/>
                  <w:sz w:val="18"/>
                  <w:szCs w:val="18"/>
                </w:rPr>
                <w:delText>-8</w:delText>
              </w:r>
            </w:del>
            <w:ins w:id="1146" w:author="sun shuting" w:date="2022-09-28T11:43:00Z">
              <w:r w:rsidR="00335F85">
                <w:rPr>
                  <w:rFonts w:cs="Times New Roman"/>
                  <w:sz w:val="18"/>
                  <w:szCs w:val="18"/>
                </w:rPr>
                <w:t>-4</w:t>
              </w:r>
            </w:ins>
          </w:p>
        </w:tc>
        <w:tc>
          <w:tcPr>
            <w:tcW w:w="478" w:type="pct"/>
            <w:vAlign w:val="center"/>
            <w:tcPrChange w:id="1147" w:author="sun shuting" w:date="2022-09-28T13:24:00Z">
              <w:tcPr>
                <w:tcW w:w="487" w:type="pct"/>
                <w:vAlign w:val="center"/>
              </w:tcPr>
            </w:tcPrChange>
          </w:tcPr>
          <w:p w14:paraId="4171238D" w14:textId="77777777" w:rsidR="008C1974" w:rsidRDefault="00570D91">
            <w:pPr>
              <w:jc w:val="center"/>
              <w:rPr>
                <w:rFonts w:cs="Times New Roman"/>
                <w:sz w:val="18"/>
                <w:szCs w:val="18"/>
              </w:rPr>
            </w:pPr>
            <w:r>
              <w:rPr>
                <w:rFonts w:cs="Times New Roman"/>
                <w:sz w:val="18"/>
                <w:szCs w:val="18"/>
              </w:rPr>
              <w:t>62</w:t>
            </w:r>
          </w:p>
        </w:tc>
        <w:tc>
          <w:tcPr>
            <w:tcW w:w="523" w:type="pct"/>
            <w:vAlign w:val="center"/>
            <w:tcPrChange w:id="1148" w:author="sun shuting" w:date="2022-09-28T13:24:00Z">
              <w:tcPr>
                <w:tcW w:w="532" w:type="pct"/>
                <w:vAlign w:val="center"/>
              </w:tcPr>
            </w:tcPrChange>
          </w:tcPr>
          <w:p w14:paraId="2C6DB5E2" w14:textId="2B5F163D" w:rsidR="008C1974" w:rsidRDefault="00570D91">
            <w:pPr>
              <w:jc w:val="center"/>
              <w:rPr>
                <w:rFonts w:cs="Times New Roman"/>
                <w:sz w:val="18"/>
                <w:szCs w:val="18"/>
              </w:rPr>
            </w:pPr>
            <w:del w:id="1149" w:author="sun shuting" w:date="2022-09-28T11:43:00Z">
              <w:r w:rsidDel="00335F85">
                <w:rPr>
                  <w:rFonts w:cs="Times New Roman"/>
                  <w:sz w:val="18"/>
                  <w:szCs w:val="18"/>
                </w:rPr>
                <w:delText>34</w:delText>
              </w:r>
            </w:del>
            <w:ins w:id="1150" w:author="sun shuting" w:date="2022-09-28T11:43:00Z">
              <w:r w:rsidR="00335F85">
                <w:rPr>
                  <w:rFonts w:cs="Times New Roman"/>
                  <w:sz w:val="18"/>
                  <w:szCs w:val="18"/>
                </w:rPr>
                <w:t>26</w:t>
              </w:r>
            </w:ins>
          </w:p>
        </w:tc>
        <w:tc>
          <w:tcPr>
            <w:tcW w:w="1921" w:type="pct"/>
            <w:vAlign w:val="center"/>
            <w:tcPrChange w:id="1151" w:author="sun shuting" w:date="2022-09-28T13:24:00Z">
              <w:tcPr>
                <w:tcW w:w="1931" w:type="pct"/>
                <w:vAlign w:val="center"/>
              </w:tcPr>
            </w:tcPrChange>
          </w:tcPr>
          <w:p w14:paraId="07E77AE4" w14:textId="6A3B3876" w:rsidR="008C1974" w:rsidRDefault="00696D0E">
            <w:pPr>
              <w:ind w:firstLine="360"/>
              <w:jc w:val="center"/>
              <w:rPr>
                <w:rFonts w:cs="Times New Roman"/>
                <w:sz w:val="18"/>
                <w:szCs w:val="18"/>
              </w:rPr>
            </w:pPr>
            <w:ins w:id="1152" w:author="sun shuting" w:date="2022-09-28T11:47:00Z">
              <w:r w:rsidRPr="00696D0E">
                <w:rPr>
                  <w:rFonts w:cs="Times New Roman"/>
                  <w:sz w:val="18"/>
                  <w:szCs w:val="18"/>
                </w:rPr>
                <w:t>Frontal Pole (L)</w:t>
              </w:r>
            </w:ins>
            <w:del w:id="1153" w:author="sun shuting" w:date="2022-09-28T11:47:00Z">
              <w:r w:rsidR="00570D91" w:rsidDel="00696D0E">
                <w:rPr>
                  <w:rFonts w:cs="Times New Roman"/>
                  <w:sz w:val="18"/>
                  <w:szCs w:val="18"/>
                </w:rPr>
                <w:delText>Frontal_Sup_Medial_L, Frontal Pole (L)</w:delText>
              </w:r>
            </w:del>
          </w:p>
        </w:tc>
      </w:tr>
      <w:tr w:rsidR="008C1974" w14:paraId="68E182BB" w14:textId="77777777" w:rsidTr="00D45FF9">
        <w:trPr>
          <w:trHeight w:val="20"/>
          <w:jc w:val="center"/>
          <w:trPrChange w:id="1154" w:author="sun shuting" w:date="2022-09-28T13:24:00Z">
            <w:trPr>
              <w:trHeight w:val="20"/>
              <w:jc w:val="center"/>
            </w:trPr>
          </w:trPrChange>
        </w:trPr>
        <w:tc>
          <w:tcPr>
            <w:tcW w:w="928" w:type="pct"/>
            <w:vAlign w:val="center"/>
            <w:tcPrChange w:id="1155" w:author="sun shuting" w:date="2022-09-28T13:24:00Z">
              <w:tcPr>
                <w:tcW w:w="938" w:type="pct"/>
                <w:vAlign w:val="center"/>
              </w:tcPr>
            </w:tcPrChange>
          </w:tcPr>
          <w:p w14:paraId="12D23042" w14:textId="77777777" w:rsidR="008C1974" w:rsidRDefault="00570D91">
            <w:pPr>
              <w:ind w:firstLine="360"/>
              <w:jc w:val="center"/>
              <w:rPr>
                <w:rFonts w:cs="Times New Roman"/>
                <w:sz w:val="18"/>
                <w:szCs w:val="18"/>
              </w:rPr>
            </w:pPr>
            <w:r>
              <w:rPr>
                <w:rFonts w:cs="Times New Roman"/>
                <w:sz w:val="18"/>
                <w:szCs w:val="18"/>
              </w:rPr>
              <w:t>3</w:t>
            </w:r>
          </w:p>
        </w:tc>
        <w:tc>
          <w:tcPr>
            <w:tcW w:w="672" w:type="pct"/>
            <w:vAlign w:val="center"/>
            <w:tcPrChange w:id="1156" w:author="sun shuting" w:date="2022-09-28T13:24:00Z">
              <w:tcPr>
                <w:tcW w:w="626" w:type="pct"/>
                <w:vAlign w:val="center"/>
              </w:tcPr>
            </w:tcPrChange>
          </w:tcPr>
          <w:p w14:paraId="24920595" w14:textId="5ADECBCB" w:rsidR="008C1974" w:rsidRDefault="00570D91">
            <w:pPr>
              <w:jc w:val="center"/>
              <w:rPr>
                <w:rFonts w:cs="Times New Roman"/>
                <w:sz w:val="18"/>
                <w:szCs w:val="18"/>
              </w:rPr>
            </w:pPr>
            <w:del w:id="1157" w:author="sun shuting" w:date="2022-09-28T11:43:00Z">
              <w:r w:rsidDel="00335F85">
                <w:rPr>
                  <w:rFonts w:cs="Times New Roman"/>
                  <w:sz w:val="18"/>
                  <w:szCs w:val="18"/>
                </w:rPr>
                <w:delText>1898</w:delText>
              </w:r>
            </w:del>
            <w:ins w:id="1158" w:author="sun shuting" w:date="2022-09-28T11:43:00Z">
              <w:r w:rsidR="00335F85">
                <w:rPr>
                  <w:rFonts w:cs="Times New Roman"/>
                  <w:sz w:val="18"/>
                  <w:szCs w:val="18"/>
                </w:rPr>
                <w:t>324</w:t>
              </w:r>
            </w:ins>
          </w:p>
        </w:tc>
        <w:tc>
          <w:tcPr>
            <w:tcW w:w="478" w:type="pct"/>
            <w:vAlign w:val="center"/>
            <w:tcPrChange w:id="1159" w:author="sun shuting" w:date="2022-09-28T13:24:00Z">
              <w:tcPr>
                <w:tcW w:w="487" w:type="pct"/>
                <w:vAlign w:val="center"/>
              </w:tcPr>
            </w:tcPrChange>
          </w:tcPr>
          <w:p w14:paraId="10ECE20C" w14:textId="180BCDBF" w:rsidR="008C1974" w:rsidRDefault="00570D91">
            <w:pPr>
              <w:jc w:val="center"/>
              <w:rPr>
                <w:rFonts w:cs="Times New Roman"/>
                <w:sz w:val="18"/>
                <w:szCs w:val="18"/>
              </w:rPr>
            </w:pPr>
            <w:del w:id="1160" w:author="sun shuting" w:date="2022-09-28T11:43:00Z">
              <w:r w:rsidDel="00335F85">
                <w:rPr>
                  <w:rFonts w:cs="Times New Roman"/>
                  <w:sz w:val="18"/>
                  <w:szCs w:val="18"/>
                </w:rPr>
                <w:delText>12</w:delText>
              </w:r>
            </w:del>
            <w:ins w:id="1161" w:author="sun shuting" w:date="2022-09-28T11:43:00Z">
              <w:r w:rsidR="00335F85">
                <w:rPr>
                  <w:rFonts w:cs="Times New Roman"/>
                  <w:sz w:val="18"/>
                  <w:szCs w:val="18"/>
                </w:rPr>
                <w:t>-46</w:t>
              </w:r>
            </w:ins>
          </w:p>
        </w:tc>
        <w:tc>
          <w:tcPr>
            <w:tcW w:w="478" w:type="pct"/>
            <w:vAlign w:val="center"/>
            <w:tcPrChange w:id="1162" w:author="sun shuting" w:date="2022-09-28T13:24:00Z">
              <w:tcPr>
                <w:tcW w:w="487" w:type="pct"/>
                <w:vAlign w:val="center"/>
              </w:tcPr>
            </w:tcPrChange>
          </w:tcPr>
          <w:p w14:paraId="6AA8B3AF" w14:textId="2341DB2A" w:rsidR="008C1974" w:rsidRDefault="00570D91">
            <w:pPr>
              <w:jc w:val="center"/>
              <w:rPr>
                <w:rFonts w:cs="Times New Roman"/>
                <w:sz w:val="18"/>
                <w:szCs w:val="18"/>
              </w:rPr>
            </w:pPr>
            <w:del w:id="1163" w:author="sun shuting" w:date="2022-09-28T11:44:00Z">
              <w:r w:rsidDel="00A15F7A">
                <w:rPr>
                  <w:rFonts w:cs="Times New Roman"/>
                  <w:sz w:val="18"/>
                  <w:szCs w:val="18"/>
                </w:rPr>
                <w:delText>-64</w:delText>
              </w:r>
            </w:del>
            <w:ins w:id="1164" w:author="sun shuting" w:date="2022-09-28T11:44:00Z">
              <w:r w:rsidR="00A15F7A">
                <w:rPr>
                  <w:rFonts w:cs="Times New Roman"/>
                  <w:sz w:val="18"/>
                  <w:szCs w:val="18"/>
                </w:rPr>
                <w:t>28</w:t>
              </w:r>
            </w:ins>
          </w:p>
        </w:tc>
        <w:tc>
          <w:tcPr>
            <w:tcW w:w="523" w:type="pct"/>
            <w:vAlign w:val="center"/>
            <w:tcPrChange w:id="1165" w:author="sun shuting" w:date="2022-09-28T13:24:00Z">
              <w:tcPr>
                <w:tcW w:w="532" w:type="pct"/>
                <w:vAlign w:val="center"/>
              </w:tcPr>
            </w:tcPrChange>
          </w:tcPr>
          <w:p w14:paraId="65022BCB" w14:textId="4EF3CA1B" w:rsidR="008C1974" w:rsidRDefault="00570D91">
            <w:pPr>
              <w:jc w:val="center"/>
              <w:rPr>
                <w:rFonts w:cs="Times New Roman"/>
                <w:sz w:val="18"/>
                <w:szCs w:val="18"/>
              </w:rPr>
            </w:pPr>
            <w:del w:id="1166" w:author="sun shuting" w:date="2022-09-28T11:44:00Z">
              <w:r w:rsidDel="00A15F7A">
                <w:rPr>
                  <w:rFonts w:cs="Times New Roman"/>
                  <w:sz w:val="18"/>
                  <w:szCs w:val="18"/>
                </w:rPr>
                <w:delText>12</w:delText>
              </w:r>
            </w:del>
            <w:ins w:id="1167" w:author="sun shuting" w:date="2022-09-28T11:44:00Z">
              <w:r w:rsidR="00A15F7A">
                <w:rPr>
                  <w:rFonts w:cs="Times New Roman"/>
                  <w:sz w:val="18"/>
                  <w:szCs w:val="18"/>
                </w:rPr>
                <w:t>-</w:t>
              </w:r>
            </w:ins>
            <w:ins w:id="1168" w:author="sun shuting" w:date="2022-09-28T11:45:00Z">
              <w:r w:rsidR="00A15F7A">
                <w:rPr>
                  <w:rFonts w:cs="Times New Roman"/>
                  <w:sz w:val="18"/>
                  <w:szCs w:val="18"/>
                </w:rPr>
                <w:t>14</w:t>
              </w:r>
            </w:ins>
          </w:p>
        </w:tc>
        <w:tc>
          <w:tcPr>
            <w:tcW w:w="1921" w:type="pct"/>
            <w:vAlign w:val="center"/>
            <w:tcPrChange w:id="1169" w:author="sun shuting" w:date="2022-09-28T13:24:00Z">
              <w:tcPr>
                <w:tcW w:w="1931" w:type="pct"/>
                <w:vAlign w:val="center"/>
              </w:tcPr>
            </w:tcPrChange>
          </w:tcPr>
          <w:p w14:paraId="1F57082E" w14:textId="72C48F8A" w:rsidR="008C1974" w:rsidRDefault="00696D0E">
            <w:pPr>
              <w:jc w:val="center"/>
              <w:rPr>
                <w:rFonts w:cs="Times New Roman"/>
                <w:sz w:val="18"/>
                <w:szCs w:val="18"/>
              </w:rPr>
            </w:pPr>
            <w:ins w:id="1170" w:author="sun shuting" w:date="2022-09-28T11:47:00Z">
              <w:r w:rsidRPr="00696D0E">
                <w:rPr>
                  <w:rFonts w:cs="Times New Roman"/>
                  <w:sz w:val="18"/>
                  <w:szCs w:val="18"/>
                </w:rPr>
                <w:t>Frontal Orbital Cortex (L)</w:t>
              </w:r>
            </w:ins>
            <w:del w:id="1171" w:author="sun shuting" w:date="2022-09-28T11:47:00Z">
              <w:r w:rsidR="00570D91" w:rsidDel="00696D0E">
                <w:rPr>
                  <w:rFonts w:cs="Times New Roman"/>
                  <w:sz w:val="18"/>
                  <w:szCs w:val="18"/>
                </w:rPr>
                <w:delText>Cingulate Gyrus, Posterior division (L)</w:delText>
              </w:r>
            </w:del>
          </w:p>
        </w:tc>
      </w:tr>
      <w:tr w:rsidR="008C1974" w14:paraId="4B1378CE" w14:textId="77777777" w:rsidTr="00D45FF9">
        <w:trPr>
          <w:trHeight w:val="20"/>
          <w:jc w:val="center"/>
          <w:trPrChange w:id="1172" w:author="sun shuting" w:date="2022-09-28T13:24:00Z">
            <w:trPr>
              <w:trHeight w:val="20"/>
              <w:jc w:val="center"/>
            </w:trPr>
          </w:trPrChange>
        </w:trPr>
        <w:tc>
          <w:tcPr>
            <w:tcW w:w="928" w:type="pct"/>
            <w:vAlign w:val="center"/>
            <w:tcPrChange w:id="1173" w:author="sun shuting" w:date="2022-09-28T13:24:00Z">
              <w:tcPr>
                <w:tcW w:w="938" w:type="pct"/>
                <w:vAlign w:val="center"/>
              </w:tcPr>
            </w:tcPrChange>
          </w:tcPr>
          <w:p w14:paraId="2E613EB7" w14:textId="77777777" w:rsidR="008C1974" w:rsidRDefault="00570D91">
            <w:pPr>
              <w:ind w:firstLine="360"/>
              <w:jc w:val="center"/>
              <w:rPr>
                <w:rFonts w:cs="Times New Roman"/>
                <w:sz w:val="18"/>
                <w:szCs w:val="18"/>
              </w:rPr>
            </w:pPr>
            <w:r>
              <w:rPr>
                <w:rFonts w:cs="Times New Roman"/>
                <w:sz w:val="18"/>
                <w:szCs w:val="18"/>
              </w:rPr>
              <w:t>4</w:t>
            </w:r>
          </w:p>
        </w:tc>
        <w:tc>
          <w:tcPr>
            <w:tcW w:w="672" w:type="pct"/>
            <w:vAlign w:val="center"/>
            <w:tcPrChange w:id="1174" w:author="sun shuting" w:date="2022-09-28T13:24:00Z">
              <w:tcPr>
                <w:tcW w:w="626" w:type="pct"/>
                <w:vAlign w:val="center"/>
              </w:tcPr>
            </w:tcPrChange>
          </w:tcPr>
          <w:p w14:paraId="63AFB2D8" w14:textId="17D29BCF" w:rsidR="008C1974" w:rsidRDefault="00570D91">
            <w:pPr>
              <w:jc w:val="center"/>
              <w:rPr>
                <w:rFonts w:cs="Times New Roman"/>
                <w:sz w:val="18"/>
                <w:szCs w:val="18"/>
              </w:rPr>
            </w:pPr>
            <w:del w:id="1175" w:author="sun shuting" w:date="2022-09-28T11:45:00Z">
              <w:r w:rsidDel="00593AFE">
                <w:rPr>
                  <w:rFonts w:cs="Times New Roman"/>
                  <w:sz w:val="18"/>
                  <w:szCs w:val="18"/>
                </w:rPr>
                <w:delText>1711</w:delText>
              </w:r>
            </w:del>
            <w:ins w:id="1176" w:author="sun shuting" w:date="2022-09-28T11:45:00Z">
              <w:r w:rsidR="00593AFE">
                <w:rPr>
                  <w:rFonts w:cs="Times New Roman"/>
                  <w:sz w:val="18"/>
                  <w:szCs w:val="18"/>
                </w:rPr>
                <w:t>120</w:t>
              </w:r>
            </w:ins>
          </w:p>
        </w:tc>
        <w:tc>
          <w:tcPr>
            <w:tcW w:w="478" w:type="pct"/>
            <w:vAlign w:val="center"/>
            <w:tcPrChange w:id="1177" w:author="sun shuting" w:date="2022-09-28T13:24:00Z">
              <w:tcPr>
                <w:tcW w:w="487" w:type="pct"/>
                <w:vAlign w:val="center"/>
              </w:tcPr>
            </w:tcPrChange>
          </w:tcPr>
          <w:p w14:paraId="666CE36E" w14:textId="531AE328" w:rsidR="008C1974" w:rsidRDefault="00570D91">
            <w:pPr>
              <w:jc w:val="center"/>
              <w:rPr>
                <w:rFonts w:cs="Times New Roman"/>
                <w:sz w:val="18"/>
                <w:szCs w:val="18"/>
              </w:rPr>
            </w:pPr>
            <w:del w:id="1178" w:author="sun shuting" w:date="2022-09-28T11:45:00Z">
              <w:r w:rsidDel="00593AFE">
                <w:rPr>
                  <w:rFonts w:cs="Times New Roman"/>
                  <w:sz w:val="18"/>
                  <w:szCs w:val="18"/>
                </w:rPr>
                <w:delText>44</w:delText>
              </w:r>
            </w:del>
            <w:ins w:id="1179" w:author="sun shuting" w:date="2022-09-28T11:45:00Z">
              <w:r w:rsidR="00593AFE">
                <w:rPr>
                  <w:rFonts w:cs="Times New Roman"/>
                  <w:sz w:val="18"/>
                  <w:szCs w:val="18"/>
                </w:rPr>
                <w:t>-4</w:t>
              </w:r>
            </w:ins>
          </w:p>
        </w:tc>
        <w:tc>
          <w:tcPr>
            <w:tcW w:w="478" w:type="pct"/>
            <w:vAlign w:val="center"/>
            <w:tcPrChange w:id="1180" w:author="sun shuting" w:date="2022-09-28T13:24:00Z">
              <w:tcPr>
                <w:tcW w:w="487" w:type="pct"/>
                <w:vAlign w:val="center"/>
              </w:tcPr>
            </w:tcPrChange>
          </w:tcPr>
          <w:p w14:paraId="7A5DE06E" w14:textId="467ACF73" w:rsidR="008C1974" w:rsidRDefault="00570D91">
            <w:pPr>
              <w:jc w:val="center"/>
              <w:rPr>
                <w:rFonts w:cs="Times New Roman"/>
                <w:sz w:val="18"/>
                <w:szCs w:val="18"/>
              </w:rPr>
            </w:pPr>
            <w:del w:id="1181" w:author="sun shuting" w:date="2022-09-28T11:45:00Z">
              <w:r w:rsidDel="00593AFE">
                <w:rPr>
                  <w:rFonts w:cs="Times New Roman"/>
                  <w:sz w:val="18"/>
                  <w:szCs w:val="18"/>
                </w:rPr>
                <w:delText>-2</w:delText>
              </w:r>
            </w:del>
            <w:ins w:id="1182" w:author="sun shuting" w:date="2022-09-28T11:45:00Z">
              <w:r w:rsidR="00593AFE">
                <w:rPr>
                  <w:rFonts w:cs="Times New Roman"/>
                  <w:sz w:val="18"/>
                  <w:szCs w:val="18"/>
                </w:rPr>
                <w:t>38</w:t>
              </w:r>
            </w:ins>
          </w:p>
        </w:tc>
        <w:tc>
          <w:tcPr>
            <w:tcW w:w="523" w:type="pct"/>
            <w:vAlign w:val="center"/>
            <w:tcPrChange w:id="1183" w:author="sun shuting" w:date="2022-09-28T13:24:00Z">
              <w:tcPr>
                <w:tcW w:w="532" w:type="pct"/>
                <w:vAlign w:val="center"/>
              </w:tcPr>
            </w:tcPrChange>
          </w:tcPr>
          <w:p w14:paraId="7E77C442" w14:textId="032835D9" w:rsidR="008C1974" w:rsidRDefault="00593AFE">
            <w:pPr>
              <w:jc w:val="center"/>
              <w:rPr>
                <w:rFonts w:cs="Times New Roman"/>
                <w:sz w:val="18"/>
                <w:szCs w:val="18"/>
              </w:rPr>
            </w:pPr>
            <w:ins w:id="1184" w:author="sun shuting" w:date="2022-09-28T11:45:00Z">
              <w:r>
                <w:rPr>
                  <w:rFonts w:cs="Times New Roman"/>
                  <w:sz w:val="18"/>
                  <w:szCs w:val="18"/>
                </w:rPr>
                <w:t>50</w:t>
              </w:r>
            </w:ins>
            <w:del w:id="1185" w:author="sun shuting" w:date="2022-09-28T11:45:00Z">
              <w:r w:rsidR="00570D91" w:rsidDel="00593AFE">
                <w:rPr>
                  <w:rFonts w:cs="Times New Roman"/>
                  <w:sz w:val="18"/>
                  <w:szCs w:val="18"/>
                </w:rPr>
                <w:delText>-36</w:delText>
              </w:r>
            </w:del>
          </w:p>
        </w:tc>
        <w:tc>
          <w:tcPr>
            <w:tcW w:w="1921" w:type="pct"/>
            <w:vAlign w:val="center"/>
            <w:tcPrChange w:id="1186" w:author="sun shuting" w:date="2022-09-28T13:24:00Z">
              <w:tcPr>
                <w:tcW w:w="1931" w:type="pct"/>
                <w:vAlign w:val="center"/>
              </w:tcPr>
            </w:tcPrChange>
          </w:tcPr>
          <w:p w14:paraId="53B1122F" w14:textId="79B8E4FD" w:rsidR="008C1974" w:rsidRDefault="00696D0E">
            <w:pPr>
              <w:ind w:firstLine="360"/>
              <w:jc w:val="center"/>
              <w:rPr>
                <w:rFonts w:cs="Times New Roman"/>
                <w:sz w:val="18"/>
                <w:szCs w:val="18"/>
              </w:rPr>
            </w:pPr>
            <w:ins w:id="1187" w:author="sun shuting" w:date="2022-09-28T11:48:00Z">
              <w:r w:rsidRPr="00696D0E">
                <w:rPr>
                  <w:rFonts w:cs="Times New Roman"/>
                  <w:sz w:val="18"/>
                  <w:szCs w:val="18"/>
                </w:rPr>
                <w:t>Superior Frontal Gyrus (L)</w:t>
              </w:r>
            </w:ins>
            <w:del w:id="1188" w:author="sun shuting" w:date="2022-09-28T11:48:00Z">
              <w:r w:rsidR="00570D91" w:rsidDel="00696D0E">
                <w:rPr>
                  <w:rFonts w:cs="Times New Roman"/>
                  <w:sz w:val="18"/>
                  <w:szCs w:val="18"/>
                </w:rPr>
                <w:delText>Temporal Pole (R)</w:delText>
              </w:r>
            </w:del>
          </w:p>
        </w:tc>
      </w:tr>
      <w:tr w:rsidR="008C1974" w14:paraId="24D7A674" w14:textId="77777777" w:rsidTr="00D45FF9">
        <w:trPr>
          <w:trHeight w:val="20"/>
          <w:jc w:val="center"/>
          <w:trPrChange w:id="1189" w:author="sun shuting" w:date="2022-09-28T13:24:00Z">
            <w:trPr>
              <w:trHeight w:val="20"/>
              <w:jc w:val="center"/>
            </w:trPr>
          </w:trPrChange>
        </w:trPr>
        <w:tc>
          <w:tcPr>
            <w:tcW w:w="928" w:type="pct"/>
            <w:vAlign w:val="center"/>
            <w:tcPrChange w:id="1190" w:author="sun shuting" w:date="2022-09-28T13:24:00Z">
              <w:tcPr>
                <w:tcW w:w="938" w:type="pct"/>
                <w:vAlign w:val="center"/>
              </w:tcPr>
            </w:tcPrChange>
          </w:tcPr>
          <w:p w14:paraId="450E479C" w14:textId="77777777" w:rsidR="008C1974" w:rsidRDefault="00570D91">
            <w:pPr>
              <w:ind w:firstLine="360"/>
              <w:jc w:val="center"/>
              <w:rPr>
                <w:rFonts w:cs="Times New Roman"/>
                <w:sz w:val="18"/>
                <w:szCs w:val="18"/>
              </w:rPr>
            </w:pPr>
            <w:r>
              <w:rPr>
                <w:rFonts w:cs="Times New Roman"/>
                <w:sz w:val="18"/>
                <w:szCs w:val="18"/>
              </w:rPr>
              <w:t>5</w:t>
            </w:r>
          </w:p>
        </w:tc>
        <w:tc>
          <w:tcPr>
            <w:tcW w:w="672" w:type="pct"/>
            <w:vAlign w:val="center"/>
            <w:tcPrChange w:id="1191" w:author="sun shuting" w:date="2022-09-28T13:24:00Z">
              <w:tcPr>
                <w:tcW w:w="626" w:type="pct"/>
                <w:vAlign w:val="center"/>
              </w:tcPr>
            </w:tcPrChange>
          </w:tcPr>
          <w:p w14:paraId="4FDDFE2B" w14:textId="5F44FEC4" w:rsidR="008C1974" w:rsidRDefault="00570D91">
            <w:pPr>
              <w:jc w:val="center"/>
              <w:rPr>
                <w:rFonts w:cs="Times New Roman"/>
                <w:sz w:val="18"/>
                <w:szCs w:val="18"/>
              </w:rPr>
            </w:pPr>
            <w:del w:id="1192" w:author="sun shuting" w:date="2022-09-28T11:45:00Z">
              <w:r w:rsidDel="00593AFE">
                <w:rPr>
                  <w:rFonts w:cs="Times New Roman"/>
                  <w:sz w:val="18"/>
                  <w:szCs w:val="18"/>
                </w:rPr>
                <w:delText>396</w:delText>
              </w:r>
            </w:del>
            <w:ins w:id="1193" w:author="sun shuting" w:date="2022-09-28T11:45:00Z">
              <w:r w:rsidR="00593AFE">
                <w:rPr>
                  <w:rFonts w:cs="Times New Roman"/>
                  <w:sz w:val="18"/>
                  <w:szCs w:val="18"/>
                </w:rPr>
                <w:t>94</w:t>
              </w:r>
            </w:ins>
          </w:p>
        </w:tc>
        <w:tc>
          <w:tcPr>
            <w:tcW w:w="478" w:type="pct"/>
            <w:vAlign w:val="center"/>
            <w:tcPrChange w:id="1194" w:author="sun shuting" w:date="2022-09-28T13:24:00Z">
              <w:tcPr>
                <w:tcW w:w="487" w:type="pct"/>
                <w:vAlign w:val="center"/>
              </w:tcPr>
            </w:tcPrChange>
          </w:tcPr>
          <w:p w14:paraId="126C90F0" w14:textId="77777777" w:rsidR="008C1974" w:rsidRDefault="00570D91">
            <w:pPr>
              <w:jc w:val="center"/>
              <w:rPr>
                <w:rFonts w:cs="Times New Roman"/>
                <w:sz w:val="18"/>
                <w:szCs w:val="18"/>
              </w:rPr>
            </w:pPr>
            <w:r>
              <w:rPr>
                <w:rFonts w:cs="Times New Roman"/>
                <w:sz w:val="18"/>
                <w:szCs w:val="18"/>
              </w:rPr>
              <w:t>-40</w:t>
            </w:r>
          </w:p>
        </w:tc>
        <w:tc>
          <w:tcPr>
            <w:tcW w:w="478" w:type="pct"/>
            <w:vAlign w:val="center"/>
            <w:tcPrChange w:id="1195" w:author="sun shuting" w:date="2022-09-28T13:24:00Z">
              <w:tcPr>
                <w:tcW w:w="487" w:type="pct"/>
                <w:vAlign w:val="center"/>
              </w:tcPr>
            </w:tcPrChange>
          </w:tcPr>
          <w:p w14:paraId="6A010E71" w14:textId="514CB45D" w:rsidR="008C1974" w:rsidRDefault="00570D91">
            <w:pPr>
              <w:jc w:val="center"/>
              <w:rPr>
                <w:rFonts w:cs="Times New Roman"/>
                <w:sz w:val="18"/>
                <w:szCs w:val="18"/>
              </w:rPr>
            </w:pPr>
            <w:del w:id="1196" w:author="sun shuting" w:date="2022-09-28T11:45:00Z">
              <w:r w:rsidDel="00593AFE">
                <w:rPr>
                  <w:rFonts w:cs="Times New Roman"/>
                  <w:sz w:val="18"/>
                  <w:szCs w:val="18"/>
                </w:rPr>
                <w:delText>-74</w:delText>
              </w:r>
            </w:del>
            <w:ins w:id="1197" w:author="sun shuting" w:date="2022-09-28T11:45:00Z">
              <w:r w:rsidR="00593AFE">
                <w:rPr>
                  <w:rFonts w:cs="Times New Roman"/>
                  <w:sz w:val="18"/>
                  <w:szCs w:val="18"/>
                </w:rPr>
                <w:t>6</w:t>
              </w:r>
            </w:ins>
          </w:p>
        </w:tc>
        <w:tc>
          <w:tcPr>
            <w:tcW w:w="523" w:type="pct"/>
            <w:vAlign w:val="center"/>
            <w:tcPrChange w:id="1198" w:author="sun shuting" w:date="2022-09-28T13:24:00Z">
              <w:tcPr>
                <w:tcW w:w="532" w:type="pct"/>
                <w:vAlign w:val="center"/>
              </w:tcPr>
            </w:tcPrChange>
          </w:tcPr>
          <w:p w14:paraId="4593FB4A" w14:textId="0DCFF12A" w:rsidR="008C1974" w:rsidRDefault="00570D91">
            <w:pPr>
              <w:jc w:val="center"/>
              <w:rPr>
                <w:rFonts w:cs="Times New Roman"/>
                <w:sz w:val="18"/>
                <w:szCs w:val="18"/>
              </w:rPr>
            </w:pPr>
            <w:del w:id="1199" w:author="sun shuting" w:date="2022-09-28T11:45:00Z">
              <w:r w:rsidDel="00593AFE">
                <w:rPr>
                  <w:rFonts w:cs="Times New Roman"/>
                  <w:sz w:val="18"/>
                  <w:szCs w:val="18"/>
                </w:rPr>
                <w:delText>22</w:delText>
              </w:r>
            </w:del>
            <w:ins w:id="1200" w:author="sun shuting" w:date="2022-09-28T11:45:00Z">
              <w:r w:rsidR="00593AFE">
                <w:rPr>
                  <w:rFonts w:cs="Times New Roman"/>
                  <w:sz w:val="18"/>
                  <w:szCs w:val="18"/>
                </w:rPr>
                <w:t>46</w:t>
              </w:r>
            </w:ins>
          </w:p>
        </w:tc>
        <w:tc>
          <w:tcPr>
            <w:tcW w:w="1921" w:type="pct"/>
            <w:vAlign w:val="center"/>
            <w:tcPrChange w:id="1201" w:author="sun shuting" w:date="2022-09-28T13:24:00Z">
              <w:tcPr>
                <w:tcW w:w="1931" w:type="pct"/>
                <w:vAlign w:val="center"/>
              </w:tcPr>
            </w:tcPrChange>
          </w:tcPr>
          <w:p w14:paraId="591C117C" w14:textId="2567AF58" w:rsidR="008C1974" w:rsidRDefault="0090569C">
            <w:pPr>
              <w:jc w:val="center"/>
              <w:rPr>
                <w:rFonts w:cs="Times New Roman"/>
                <w:sz w:val="18"/>
                <w:szCs w:val="18"/>
              </w:rPr>
            </w:pPr>
            <w:ins w:id="1202" w:author="sun shuting" w:date="2022-09-28T11:48:00Z">
              <w:r w:rsidRPr="0090569C">
                <w:rPr>
                  <w:rFonts w:cs="Times New Roman"/>
                  <w:sz w:val="18"/>
                  <w:szCs w:val="18"/>
                </w:rPr>
                <w:t>Middle Frontal Gyrus (L)</w:t>
              </w:r>
            </w:ins>
            <w:del w:id="1203" w:author="sun shuting" w:date="2022-09-28T11:48:00Z">
              <w:r w:rsidR="00570D91" w:rsidDel="0090569C">
                <w:rPr>
                  <w:rFonts w:cs="Times New Roman"/>
                  <w:sz w:val="18"/>
                  <w:szCs w:val="18"/>
                </w:rPr>
                <w:delText>Lateral Occipital Cortex, Superior division (L)</w:delText>
              </w:r>
            </w:del>
          </w:p>
        </w:tc>
      </w:tr>
      <w:tr w:rsidR="008C1974" w14:paraId="56B1012E" w14:textId="77777777" w:rsidTr="00D45FF9">
        <w:trPr>
          <w:trHeight w:val="20"/>
          <w:jc w:val="center"/>
          <w:trPrChange w:id="1204" w:author="sun shuting" w:date="2022-09-28T13:24:00Z">
            <w:trPr>
              <w:trHeight w:val="20"/>
              <w:jc w:val="center"/>
            </w:trPr>
          </w:trPrChange>
        </w:trPr>
        <w:tc>
          <w:tcPr>
            <w:tcW w:w="928" w:type="pct"/>
            <w:vAlign w:val="center"/>
            <w:tcPrChange w:id="1205" w:author="sun shuting" w:date="2022-09-28T13:24:00Z">
              <w:tcPr>
                <w:tcW w:w="938" w:type="pct"/>
                <w:vAlign w:val="center"/>
              </w:tcPr>
            </w:tcPrChange>
          </w:tcPr>
          <w:p w14:paraId="001972E8" w14:textId="77777777" w:rsidR="008C1974" w:rsidRDefault="00570D91">
            <w:pPr>
              <w:ind w:firstLine="360"/>
              <w:jc w:val="center"/>
              <w:rPr>
                <w:rFonts w:cs="Times New Roman"/>
                <w:sz w:val="18"/>
                <w:szCs w:val="18"/>
              </w:rPr>
            </w:pPr>
            <w:r>
              <w:rPr>
                <w:rFonts w:cs="Times New Roman"/>
                <w:sz w:val="18"/>
                <w:szCs w:val="18"/>
              </w:rPr>
              <w:t>6</w:t>
            </w:r>
          </w:p>
        </w:tc>
        <w:tc>
          <w:tcPr>
            <w:tcW w:w="672" w:type="pct"/>
            <w:vAlign w:val="center"/>
            <w:tcPrChange w:id="1206" w:author="sun shuting" w:date="2022-09-28T13:24:00Z">
              <w:tcPr>
                <w:tcW w:w="626" w:type="pct"/>
                <w:vAlign w:val="center"/>
              </w:tcPr>
            </w:tcPrChange>
          </w:tcPr>
          <w:p w14:paraId="6B59DBAF" w14:textId="0635202D" w:rsidR="008C1974" w:rsidRDefault="00570D91">
            <w:pPr>
              <w:jc w:val="center"/>
              <w:rPr>
                <w:rFonts w:cs="Times New Roman"/>
                <w:sz w:val="18"/>
                <w:szCs w:val="18"/>
              </w:rPr>
            </w:pPr>
            <w:del w:id="1207" w:author="sun shuting" w:date="2022-09-28T11:46:00Z">
              <w:r w:rsidDel="00593AFE">
                <w:rPr>
                  <w:rFonts w:cs="Times New Roman"/>
                  <w:sz w:val="18"/>
                  <w:szCs w:val="18"/>
                </w:rPr>
                <w:delText>104</w:delText>
              </w:r>
            </w:del>
            <w:ins w:id="1208" w:author="sun shuting" w:date="2022-09-28T11:46:00Z">
              <w:r w:rsidR="00593AFE">
                <w:rPr>
                  <w:rFonts w:cs="Times New Roman"/>
                  <w:sz w:val="18"/>
                  <w:szCs w:val="18"/>
                </w:rPr>
                <w:t>66</w:t>
              </w:r>
            </w:ins>
          </w:p>
        </w:tc>
        <w:tc>
          <w:tcPr>
            <w:tcW w:w="478" w:type="pct"/>
            <w:vAlign w:val="center"/>
            <w:tcPrChange w:id="1209" w:author="sun shuting" w:date="2022-09-28T13:24:00Z">
              <w:tcPr>
                <w:tcW w:w="487" w:type="pct"/>
                <w:vAlign w:val="center"/>
              </w:tcPr>
            </w:tcPrChange>
          </w:tcPr>
          <w:p w14:paraId="714DCB9F" w14:textId="2827B669" w:rsidR="008C1974" w:rsidRDefault="00570D91">
            <w:pPr>
              <w:jc w:val="center"/>
              <w:rPr>
                <w:rFonts w:cs="Times New Roman"/>
                <w:sz w:val="18"/>
                <w:szCs w:val="18"/>
              </w:rPr>
            </w:pPr>
            <w:del w:id="1210" w:author="sun shuting" w:date="2022-09-28T11:46:00Z">
              <w:r w:rsidDel="006C2567">
                <w:rPr>
                  <w:rFonts w:cs="Times New Roman"/>
                  <w:sz w:val="18"/>
                  <w:szCs w:val="18"/>
                </w:rPr>
                <w:delText>32</w:delText>
              </w:r>
            </w:del>
            <w:ins w:id="1211" w:author="sun shuting" w:date="2022-09-28T11:46:00Z">
              <w:r w:rsidR="006C2567">
                <w:rPr>
                  <w:rFonts w:cs="Times New Roman"/>
                  <w:sz w:val="18"/>
                  <w:szCs w:val="18"/>
                </w:rPr>
                <w:t>-44</w:t>
              </w:r>
            </w:ins>
          </w:p>
        </w:tc>
        <w:tc>
          <w:tcPr>
            <w:tcW w:w="478" w:type="pct"/>
            <w:vAlign w:val="center"/>
            <w:tcPrChange w:id="1212" w:author="sun shuting" w:date="2022-09-28T13:24:00Z">
              <w:tcPr>
                <w:tcW w:w="487" w:type="pct"/>
                <w:vAlign w:val="center"/>
              </w:tcPr>
            </w:tcPrChange>
          </w:tcPr>
          <w:p w14:paraId="508994C3" w14:textId="653EF553" w:rsidR="008C1974" w:rsidRDefault="00570D91">
            <w:pPr>
              <w:jc w:val="center"/>
              <w:rPr>
                <w:rFonts w:cs="Times New Roman"/>
                <w:sz w:val="18"/>
                <w:szCs w:val="18"/>
              </w:rPr>
            </w:pPr>
            <w:del w:id="1213" w:author="sun shuting" w:date="2022-09-28T11:46:00Z">
              <w:r w:rsidDel="006C2567">
                <w:rPr>
                  <w:rFonts w:cs="Times New Roman"/>
                  <w:sz w:val="18"/>
                  <w:szCs w:val="18"/>
                </w:rPr>
                <w:delText>-12</w:delText>
              </w:r>
            </w:del>
            <w:ins w:id="1214" w:author="sun shuting" w:date="2022-09-28T11:46:00Z">
              <w:r w:rsidR="006C2567">
                <w:rPr>
                  <w:rFonts w:cs="Times New Roman"/>
                  <w:sz w:val="18"/>
                  <w:szCs w:val="18"/>
                </w:rPr>
                <w:t>-64</w:t>
              </w:r>
            </w:ins>
          </w:p>
        </w:tc>
        <w:tc>
          <w:tcPr>
            <w:tcW w:w="523" w:type="pct"/>
            <w:vAlign w:val="center"/>
            <w:tcPrChange w:id="1215" w:author="sun shuting" w:date="2022-09-28T13:24:00Z">
              <w:tcPr>
                <w:tcW w:w="532" w:type="pct"/>
                <w:vAlign w:val="center"/>
              </w:tcPr>
            </w:tcPrChange>
          </w:tcPr>
          <w:p w14:paraId="491CDC60" w14:textId="2CBB9A5A" w:rsidR="008C1974" w:rsidRDefault="00570D91">
            <w:pPr>
              <w:jc w:val="center"/>
              <w:rPr>
                <w:rFonts w:cs="Times New Roman"/>
                <w:sz w:val="18"/>
                <w:szCs w:val="18"/>
              </w:rPr>
            </w:pPr>
            <w:del w:id="1216" w:author="sun shuting" w:date="2022-09-28T11:46:00Z">
              <w:r w:rsidDel="006C2567">
                <w:rPr>
                  <w:rFonts w:cs="Times New Roman"/>
                  <w:sz w:val="18"/>
                  <w:szCs w:val="18"/>
                </w:rPr>
                <w:delText>60</w:delText>
              </w:r>
            </w:del>
            <w:ins w:id="1217" w:author="sun shuting" w:date="2022-09-28T11:46:00Z">
              <w:r w:rsidR="006C2567">
                <w:rPr>
                  <w:rFonts w:cs="Times New Roman"/>
                  <w:sz w:val="18"/>
                  <w:szCs w:val="18"/>
                </w:rPr>
                <w:t>26</w:t>
              </w:r>
            </w:ins>
          </w:p>
        </w:tc>
        <w:tc>
          <w:tcPr>
            <w:tcW w:w="1921" w:type="pct"/>
            <w:vAlign w:val="center"/>
            <w:tcPrChange w:id="1218" w:author="sun shuting" w:date="2022-09-28T13:24:00Z">
              <w:tcPr>
                <w:tcW w:w="1931" w:type="pct"/>
                <w:vAlign w:val="center"/>
              </w:tcPr>
            </w:tcPrChange>
          </w:tcPr>
          <w:p w14:paraId="733F190D" w14:textId="127C38D2" w:rsidR="008C1974" w:rsidRDefault="0090569C">
            <w:pPr>
              <w:ind w:firstLine="360"/>
              <w:jc w:val="center"/>
              <w:rPr>
                <w:rFonts w:cs="Times New Roman"/>
                <w:sz w:val="18"/>
                <w:szCs w:val="18"/>
              </w:rPr>
            </w:pPr>
            <w:ins w:id="1219" w:author="sun shuting" w:date="2022-09-28T11:48:00Z">
              <w:r w:rsidRPr="0090569C">
                <w:rPr>
                  <w:rFonts w:cs="Times New Roman"/>
                  <w:sz w:val="18"/>
                  <w:szCs w:val="18"/>
                </w:rPr>
                <w:t>Lateral Occipital Cortex, superior division (L)</w:t>
              </w:r>
            </w:ins>
            <w:del w:id="1220" w:author="sun shuting" w:date="2022-09-28T11:48:00Z">
              <w:r w:rsidR="00570D91" w:rsidDel="0090569C">
                <w:rPr>
                  <w:rFonts w:cs="Times New Roman"/>
                  <w:sz w:val="18"/>
                  <w:szCs w:val="18"/>
                </w:rPr>
                <w:delText>Precentral Gyrus (R)</w:delText>
              </w:r>
            </w:del>
          </w:p>
        </w:tc>
      </w:tr>
      <w:tr w:rsidR="008C1974" w14:paraId="7BECBB2D" w14:textId="77777777" w:rsidTr="00D45FF9">
        <w:trPr>
          <w:trHeight w:val="20"/>
          <w:jc w:val="center"/>
          <w:trPrChange w:id="1221" w:author="sun shuting" w:date="2022-09-28T13:24:00Z">
            <w:trPr>
              <w:trHeight w:val="20"/>
              <w:jc w:val="center"/>
            </w:trPr>
          </w:trPrChange>
        </w:trPr>
        <w:tc>
          <w:tcPr>
            <w:tcW w:w="2556" w:type="pct"/>
            <w:gridSpan w:val="4"/>
            <w:vAlign w:val="center"/>
            <w:tcPrChange w:id="1222" w:author="sun shuting" w:date="2022-09-28T13:24:00Z">
              <w:tcPr>
                <w:tcW w:w="2538" w:type="pct"/>
                <w:gridSpan w:val="4"/>
                <w:vAlign w:val="center"/>
              </w:tcPr>
            </w:tcPrChange>
          </w:tcPr>
          <w:p w14:paraId="5F872C7B" w14:textId="77777777" w:rsidR="008C1974" w:rsidRDefault="00570D91">
            <w:pPr>
              <w:jc w:val="center"/>
              <w:rPr>
                <w:rFonts w:cs="Times New Roman"/>
                <w:sz w:val="18"/>
                <w:szCs w:val="18"/>
              </w:rPr>
            </w:pPr>
            <w:r>
              <w:rPr>
                <w:rFonts w:cs="Times New Roman"/>
                <w:sz w:val="18"/>
                <w:szCs w:val="18"/>
              </w:rPr>
              <w:t>(Self - Close_other) &gt; (Self - Celebrity)</w:t>
            </w:r>
          </w:p>
        </w:tc>
        <w:tc>
          <w:tcPr>
            <w:tcW w:w="523" w:type="pct"/>
            <w:vAlign w:val="center"/>
            <w:tcPrChange w:id="1223" w:author="sun shuting" w:date="2022-09-28T13:24:00Z">
              <w:tcPr>
                <w:tcW w:w="532" w:type="pct"/>
                <w:vAlign w:val="center"/>
              </w:tcPr>
            </w:tcPrChange>
          </w:tcPr>
          <w:p w14:paraId="5FC264AA" w14:textId="77777777" w:rsidR="008C1974" w:rsidRDefault="008C1974">
            <w:pPr>
              <w:jc w:val="center"/>
              <w:rPr>
                <w:rFonts w:cs="Times New Roman"/>
                <w:sz w:val="18"/>
                <w:szCs w:val="18"/>
              </w:rPr>
            </w:pPr>
          </w:p>
        </w:tc>
        <w:tc>
          <w:tcPr>
            <w:tcW w:w="1921" w:type="pct"/>
            <w:vAlign w:val="center"/>
            <w:tcPrChange w:id="1224" w:author="sun shuting" w:date="2022-09-28T13:24:00Z">
              <w:tcPr>
                <w:tcW w:w="1931" w:type="pct"/>
                <w:vAlign w:val="center"/>
              </w:tcPr>
            </w:tcPrChange>
          </w:tcPr>
          <w:p w14:paraId="3F9CC2DF" w14:textId="77777777" w:rsidR="008C1974" w:rsidRDefault="008C1974">
            <w:pPr>
              <w:ind w:firstLine="360"/>
              <w:jc w:val="center"/>
              <w:rPr>
                <w:rFonts w:cs="Times New Roman"/>
                <w:sz w:val="18"/>
                <w:szCs w:val="18"/>
              </w:rPr>
            </w:pPr>
          </w:p>
        </w:tc>
      </w:tr>
      <w:tr w:rsidR="008C1974" w14:paraId="54AD04B4" w14:textId="77777777" w:rsidTr="00D45FF9">
        <w:trPr>
          <w:trHeight w:val="20"/>
          <w:jc w:val="center"/>
          <w:trPrChange w:id="1225" w:author="sun shuting" w:date="2022-09-28T13:24:00Z">
            <w:trPr>
              <w:trHeight w:val="20"/>
              <w:jc w:val="center"/>
            </w:trPr>
          </w:trPrChange>
        </w:trPr>
        <w:tc>
          <w:tcPr>
            <w:tcW w:w="928" w:type="pct"/>
            <w:vAlign w:val="center"/>
            <w:tcPrChange w:id="1226" w:author="sun shuting" w:date="2022-09-28T13:24:00Z">
              <w:tcPr>
                <w:tcW w:w="938" w:type="pct"/>
                <w:vAlign w:val="center"/>
              </w:tcPr>
            </w:tcPrChange>
          </w:tcPr>
          <w:p w14:paraId="43D5A934" w14:textId="4454AC5C" w:rsidR="008C1974" w:rsidRDefault="00570D91">
            <w:pPr>
              <w:ind w:firstLine="360"/>
              <w:jc w:val="center"/>
              <w:rPr>
                <w:rFonts w:cs="Times New Roman"/>
                <w:sz w:val="18"/>
                <w:szCs w:val="18"/>
              </w:rPr>
            </w:pPr>
            <w:del w:id="1227" w:author="sun shuting" w:date="2022-09-28T17:12:00Z">
              <w:r w:rsidDel="00852EA2">
                <w:rPr>
                  <w:rFonts w:cs="Times New Roman"/>
                  <w:sz w:val="18"/>
                  <w:szCs w:val="18"/>
                </w:rPr>
                <w:delText>1</w:delText>
              </w:r>
            </w:del>
            <w:ins w:id="1228" w:author="sun shuting" w:date="2022-09-28T17:12:00Z">
              <w:r w:rsidR="00852EA2">
                <w:rPr>
                  <w:rFonts w:cs="Times New Roman"/>
                  <w:sz w:val="18"/>
                  <w:szCs w:val="18"/>
                </w:rPr>
                <w:t>NA</w:t>
              </w:r>
            </w:ins>
          </w:p>
        </w:tc>
        <w:tc>
          <w:tcPr>
            <w:tcW w:w="672" w:type="pct"/>
            <w:vAlign w:val="center"/>
            <w:tcPrChange w:id="1229" w:author="sun shuting" w:date="2022-09-28T13:24:00Z">
              <w:tcPr>
                <w:tcW w:w="626" w:type="pct"/>
                <w:vAlign w:val="center"/>
              </w:tcPr>
            </w:tcPrChange>
          </w:tcPr>
          <w:p w14:paraId="76C91378" w14:textId="178AA63D" w:rsidR="008C1974" w:rsidRDefault="00570D91">
            <w:pPr>
              <w:jc w:val="center"/>
              <w:rPr>
                <w:rFonts w:cs="Times New Roman"/>
                <w:sz w:val="18"/>
                <w:szCs w:val="18"/>
              </w:rPr>
            </w:pPr>
            <w:del w:id="1230" w:author="sun shuting" w:date="2022-09-28T13:26:00Z">
              <w:r w:rsidDel="0045739E">
                <w:rPr>
                  <w:rFonts w:cs="Times New Roman"/>
                  <w:sz w:val="18"/>
                  <w:szCs w:val="18"/>
                </w:rPr>
                <w:delText>307</w:delText>
              </w:r>
            </w:del>
            <w:ins w:id="1231" w:author="sun shuting" w:date="2022-09-28T13:26:00Z">
              <w:r w:rsidR="0045739E">
                <w:rPr>
                  <w:rFonts w:cs="Times New Roman"/>
                  <w:sz w:val="18"/>
                  <w:szCs w:val="18"/>
                </w:rPr>
                <w:t>NA</w:t>
              </w:r>
            </w:ins>
          </w:p>
        </w:tc>
        <w:tc>
          <w:tcPr>
            <w:tcW w:w="478" w:type="pct"/>
            <w:vAlign w:val="center"/>
            <w:tcPrChange w:id="1232" w:author="sun shuting" w:date="2022-09-28T13:24:00Z">
              <w:tcPr>
                <w:tcW w:w="487" w:type="pct"/>
                <w:vAlign w:val="center"/>
              </w:tcPr>
            </w:tcPrChange>
          </w:tcPr>
          <w:p w14:paraId="1AFCCBCC" w14:textId="50C86EDA" w:rsidR="008C1974" w:rsidRDefault="00570D91">
            <w:pPr>
              <w:jc w:val="center"/>
              <w:rPr>
                <w:rFonts w:cs="Times New Roman"/>
                <w:sz w:val="18"/>
                <w:szCs w:val="18"/>
              </w:rPr>
            </w:pPr>
            <w:del w:id="1233" w:author="sun shuting" w:date="2022-09-28T13:26:00Z">
              <w:r w:rsidDel="0045739E">
                <w:rPr>
                  <w:rFonts w:cs="Times New Roman"/>
                  <w:sz w:val="18"/>
                  <w:szCs w:val="18"/>
                </w:rPr>
                <w:delText>46</w:delText>
              </w:r>
            </w:del>
            <w:ins w:id="1234" w:author="sun shuting" w:date="2022-09-28T13:26:00Z">
              <w:r w:rsidR="0045739E">
                <w:rPr>
                  <w:rFonts w:cs="Times New Roman"/>
                  <w:sz w:val="18"/>
                  <w:szCs w:val="18"/>
                </w:rPr>
                <w:t>NA</w:t>
              </w:r>
            </w:ins>
          </w:p>
        </w:tc>
        <w:tc>
          <w:tcPr>
            <w:tcW w:w="478" w:type="pct"/>
            <w:vAlign w:val="center"/>
            <w:tcPrChange w:id="1235" w:author="sun shuting" w:date="2022-09-28T13:24:00Z">
              <w:tcPr>
                <w:tcW w:w="487" w:type="pct"/>
                <w:vAlign w:val="center"/>
              </w:tcPr>
            </w:tcPrChange>
          </w:tcPr>
          <w:p w14:paraId="6F23057B" w14:textId="52A9FEAF" w:rsidR="008C1974" w:rsidRDefault="00570D91">
            <w:pPr>
              <w:jc w:val="center"/>
              <w:rPr>
                <w:rFonts w:cs="Times New Roman"/>
                <w:sz w:val="18"/>
                <w:szCs w:val="18"/>
              </w:rPr>
            </w:pPr>
            <w:del w:id="1236" w:author="sun shuting" w:date="2022-09-28T13:26:00Z">
              <w:r w:rsidDel="0045739E">
                <w:rPr>
                  <w:rFonts w:cs="Times New Roman"/>
                  <w:sz w:val="18"/>
                  <w:szCs w:val="18"/>
                </w:rPr>
                <w:delText>2</w:delText>
              </w:r>
            </w:del>
            <w:ins w:id="1237" w:author="sun shuting" w:date="2022-09-28T13:26:00Z">
              <w:r w:rsidR="0045739E">
                <w:rPr>
                  <w:rFonts w:cs="Times New Roman"/>
                  <w:sz w:val="18"/>
                  <w:szCs w:val="18"/>
                </w:rPr>
                <w:t>NA</w:t>
              </w:r>
            </w:ins>
          </w:p>
        </w:tc>
        <w:tc>
          <w:tcPr>
            <w:tcW w:w="523" w:type="pct"/>
            <w:vAlign w:val="center"/>
            <w:tcPrChange w:id="1238" w:author="sun shuting" w:date="2022-09-28T13:24:00Z">
              <w:tcPr>
                <w:tcW w:w="532" w:type="pct"/>
                <w:vAlign w:val="center"/>
              </w:tcPr>
            </w:tcPrChange>
          </w:tcPr>
          <w:p w14:paraId="2D963E9D" w14:textId="2C58B07F" w:rsidR="008C1974" w:rsidRDefault="00570D91">
            <w:pPr>
              <w:jc w:val="center"/>
              <w:rPr>
                <w:rFonts w:cs="Times New Roman"/>
                <w:sz w:val="18"/>
                <w:szCs w:val="18"/>
              </w:rPr>
            </w:pPr>
            <w:del w:id="1239" w:author="sun shuting" w:date="2022-09-28T13:26:00Z">
              <w:r w:rsidDel="0045739E">
                <w:rPr>
                  <w:rFonts w:cs="Times New Roman"/>
                  <w:sz w:val="18"/>
                  <w:szCs w:val="18"/>
                </w:rPr>
                <w:delText>-14</w:delText>
              </w:r>
            </w:del>
            <w:ins w:id="1240" w:author="sun shuting" w:date="2022-09-28T13:26:00Z">
              <w:r w:rsidR="0045739E">
                <w:rPr>
                  <w:rFonts w:cs="Times New Roman"/>
                  <w:sz w:val="18"/>
                  <w:szCs w:val="18"/>
                </w:rPr>
                <w:t>NA</w:t>
              </w:r>
            </w:ins>
          </w:p>
        </w:tc>
        <w:tc>
          <w:tcPr>
            <w:tcW w:w="1921" w:type="pct"/>
            <w:vAlign w:val="center"/>
            <w:tcPrChange w:id="1241" w:author="sun shuting" w:date="2022-09-28T13:24:00Z">
              <w:tcPr>
                <w:tcW w:w="1931" w:type="pct"/>
                <w:vAlign w:val="center"/>
              </w:tcPr>
            </w:tcPrChange>
          </w:tcPr>
          <w:p w14:paraId="77ECDB7B" w14:textId="171169D7" w:rsidR="008C1974" w:rsidRDefault="00570D91">
            <w:pPr>
              <w:ind w:firstLine="360"/>
              <w:jc w:val="center"/>
              <w:rPr>
                <w:rFonts w:cs="Times New Roman"/>
                <w:sz w:val="18"/>
                <w:szCs w:val="18"/>
              </w:rPr>
            </w:pPr>
            <w:del w:id="1242" w:author="sun shuting" w:date="2022-09-28T13:26:00Z">
              <w:r w:rsidDel="0045739E">
                <w:rPr>
                  <w:rFonts w:eastAsia="等线" w:cs="Times New Roman"/>
                  <w:color w:val="000000"/>
                  <w:sz w:val="18"/>
                  <w:szCs w:val="18"/>
                </w:rPr>
                <w:delText>Temporal Pole (R)</w:delText>
              </w:r>
            </w:del>
            <w:ins w:id="1243" w:author="sun shuting" w:date="2022-09-28T13:26:00Z">
              <w:r w:rsidR="0045739E">
                <w:rPr>
                  <w:rFonts w:eastAsia="等线" w:cs="Times New Roman"/>
                  <w:color w:val="000000"/>
                  <w:sz w:val="18"/>
                  <w:szCs w:val="18"/>
                </w:rPr>
                <w:t>None</w:t>
              </w:r>
            </w:ins>
          </w:p>
        </w:tc>
      </w:tr>
      <w:tr w:rsidR="008C1974" w:rsidDel="0045739E" w14:paraId="1FB60657" w14:textId="7DD03835" w:rsidTr="00D45FF9">
        <w:trPr>
          <w:trHeight w:val="20"/>
          <w:jc w:val="center"/>
          <w:del w:id="1244" w:author="sun shuting" w:date="2022-09-28T13:25:00Z"/>
          <w:trPrChange w:id="1245" w:author="sun shuting" w:date="2022-09-28T13:24:00Z">
            <w:trPr>
              <w:trHeight w:val="20"/>
              <w:jc w:val="center"/>
            </w:trPr>
          </w:trPrChange>
        </w:trPr>
        <w:tc>
          <w:tcPr>
            <w:tcW w:w="928" w:type="pct"/>
            <w:vAlign w:val="center"/>
            <w:tcPrChange w:id="1246" w:author="sun shuting" w:date="2022-09-28T13:24:00Z">
              <w:tcPr>
                <w:tcW w:w="938" w:type="pct"/>
                <w:vAlign w:val="center"/>
              </w:tcPr>
            </w:tcPrChange>
          </w:tcPr>
          <w:p w14:paraId="0C9A5385" w14:textId="3F48E0ED" w:rsidR="008C1974" w:rsidDel="0045739E" w:rsidRDefault="00570D91">
            <w:pPr>
              <w:ind w:firstLine="360"/>
              <w:jc w:val="center"/>
              <w:rPr>
                <w:del w:id="1247" w:author="sun shuting" w:date="2022-09-28T13:25:00Z"/>
                <w:rFonts w:cs="Times New Roman"/>
                <w:sz w:val="18"/>
                <w:szCs w:val="18"/>
              </w:rPr>
            </w:pPr>
            <w:del w:id="1248" w:author="sun shuting" w:date="2022-09-28T13:25:00Z">
              <w:r w:rsidDel="0045739E">
                <w:rPr>
                  <w:rFonts w:cs="Times New Roman"/>
                  <w:sz w:val="18"/>
                  <w:szCs w:val="18"/>
                </w:rPr>
                <w:lastRenderedPageBreak/>
                <w:delText>2</w:delText>
              </w:r>
            </w:del>
          </w:p>
        </w:tc>
        <w:tc>
          <w:tcPr>
            <w:tcW w:w="672" w:type="pct"/>
            <w:vAlign w:val="center"/>
            <w:tcPrChange w:id="1249" w:author="sun shuting" w:date="2022-09-28T13:24:00Z">
              <w:tcPr>
                <w:tcW w:w="626" w:type="pct"/>
                <w:vAlign w:val="center"/>
              </w:tcPr>
            </w:tcPrChange>
          </w:tcPr>
          <w:p w14:paraId="1782DEE6" w14:textId="47A40C4C" w:rsidR="008C1974" w:rsidDel="0045739E" w:rsidRDefault="00570D91">
            <w:pPr>
              <w:jc w:val="center"/>
              <w:rPr>
                <w:del w:id="1250" w:author="sun shuting" w:date="2022-09-28T13:25:00Z"/>
                <w:rFonts w:cs="Times New Roman"/>
                <w:sz w:val="18"/>
                <w:szCs w:val="18"/>
              </w:rPr>
            </w:pPr>
            <w:del w:id="1251" w:author="sun shuting" w:date="2022-09-28T13:25:00Z">
              <w:r w:rsidDel="0045739E">
                <w:rPr>
                  <w:rFonts w:cs="Times New Roman"/>
                  <w:sz w:val="18"/>
                  <w:szCs w:val="18"/>
                </w:rPr>
                <w:delText>62</w:delText>
              </w:r>
            </w:del>
          </w:p>
        </w:tc>
        <w:tc>
          <w:tcPr>
            <w:tcW w:w="478" w:type="pct"/>
            <w:vAlign w:val="center"/>
            <w:tcPrChange w:id="1252" w:author="sun shuting" w:date="2022-09-28T13:24:00Z">
              <w:tcPr>
                <w:tcW w:w="487" w:type="pct"/>
                <w:vAlign w:val="center"/>
              </w:tcPr>
            </w:tcPrChange>
          </w:tcPr>
          <w:p w14:paraId="12ADDF45" w14:textId="5EC2EA01" w:rsidR="008C1974" w:rsidDel="0045739E" w:rsidRDefault="00570D91">
            <w:pPr>
              <w:jc w:val="center"/>
              <w:rPr>
                <w:del w:id="1253" w:author="sun shuting" w:date="2022-09-28T13:25:00Z"/>
                <w:rFonts w:cs="Times New Roman"/>
                <w:sz w:val="18"/>
                <w:szCs w:val="18"/>
              </w:rPr>
            </w:pPr>
            <w:del w:id="1254" w:author="sun shuting" w:date="2022-09-28T13:25:00Z">
              <w:r w:rsidDel="0045739E">
                <w:rPr>
                  <w:rFonts w:cs="Times New Roman"/>
                  <w:sz w:val="18"/>
                  <w:szCs w:val="18"/>
                </w:rPr>
                <w:delText>22</w:delText>
              </w:r>
            </w:del>
          </w:p>
        </w:tc>
        <w:tc>
          <w:tcPr>
            <w:tcW w:w="478" w:type="pct"/>
            <w:vAlign w:val="center"/>
            <w:tcPrChange w:id="1255" w:author="sun shuting" w:date="2022-09-28T13:24:00Z">
              <w:tcPr>
                <w:tcW w:w="487" w:type="pct"/>
                <w:vAlign w:val="center"/>
              </w:tcPr>
            </w:tcPrChange>
          </w:tcPr>
          <w:p w14:paraId="335B1902" w14:textId="448D290A" w:rsidR="008C1974" w:rsidDel="0045739E" w:rsidRDefault="00570D91">
            <w:pPr>
              <w:jc w:val="center"/>
              <w:rPr>
                <w:del w:id="1256" w:author="sun shuting" w:date="2022-09-28T13:25:00Z"/>
                <w:rFonts w:cs="Times New Roman"/>
                <w:sz w:val="18"/>
                <w:szCs w:val="18"/>
              </w:rPr>
            </w:pPr>
            <w:del w:id="1257" w:author="sun shuting" w:date="2022-09-28T13:25:00Z">
              <w:r w:rsidDel="0045739E">
                <w:rPr>
                  <w:rFonts w:cs="Times New Roman"/>
                  <w:sz w:val="18"/>
                  <w:szCs w:val="18"/>
                </w:rPr>
                <w:delText>14</w:delText>
              </w:r>
            </w:del>
          </w:p>
        </w:tc>
        <w:tc>
          <w:tcPr>
            <w:tcW w:w="523" w:type="pct"/>
            <w:vAlign w:val="center"/>
            <w:tcPrChange w:id="1258" w:author="sun shuting" w:date="2022-09-28T13:24:00Z">
              <w:tcPr>
                <w:tcW w:w="532" w:type="pct"/>
                <w:vAlign w:val="center"/>
              </w:tcPr>
            </w:tcPrChange>
          </w:tcPr>
          <w:p w14:paraId="48DB2B62" w14:textId="32ADEDBB" w:rsidR="008C1974" w:rsidDel="0045739E" w:rsidRDefault="00570D91">
            <w:pPr>
              <w:jc w:val="center"/>
              <w:rPr>
                <w:del w:id="1259" w:author="sun shuting" w:date="2022-09-28T13:25:00Z"/>
                <w:rFonts w:cs="Times New Roman"/>
                <w:sz w:val="18"/>
                <w:szCs w:val="18"/>
              </w:rPr>
            </w:pPr>
            <w:del w:id="1260" w:author="sun shuting" w:date="2022-09-28T13:25:00Z">
              <w:r w:rsidDel="0045739E">
                <w:rPr>
                  <w:rFonts w:cs="Times New Roman"/>
                  <w:sz w:val="18"/>
                  <w:szCs w:val="18"/>
                </w:rPr>
                <w:delText>22</w:delText>
              </w:r>
            </w:del>
          </w:p>
        </w:tc>
        <w:tc>
          <w:tcPr>
            <w:tcW w:w="1921" w:type="pct"/>
            <w:vAlign w:val="center"/>
            <w:tcPrChange w:id="1261" w:author="sun shuting" w:date="2022-09-28T13:24:00Z">
              <w:tcPr>
                <w:tcW w:w="1931" w:type="pct"/>
                <w:vAlign w:val="center"/>
              </w:tcPr>
            </w:tcPrChange>
          </w:tcPr>
          <w:p w14:paraId="1B1C1749" w14:textId="10468E5D" w:rsidR="008C1974" w:rsidDel="0045739E" w:rsidRDefault="00570D91">
            <w:pPr>
              <w:ind w:firstLine="360"/>
              <w:jc w:val="center"/>
              <w:rPr>
                <w:del w:id="1262" w:author="sun shuting" w:date="2022-09-28T13:25:00Z"/>
                <w:rFonts w:cs="Times New Roman"/>
                <w:sz w:val="18"/>
                <w:szCs w:val="18"/>
              </w:rPr>
            </w:pPr>
            <w:del w:id="1263" w:author="sun shuting" w:date="2022-09-28T13:25:00Z">
              <w:r w:rsidDel="0045739E">
                <w:rPr>
                  <w:rFonts w:eastAsia="等线" w:cs="Times New Roman"/>
                  <w:color w:val="000000"/>
                  <w:sz w:val="18"/>
                  <w:szCs w:val="18"/>
                </w:rPr>
                <w:delText>None</w:delText>
              </w:r>
            </w:del>
          </w:p>
        </w:tc>
      </w:tr>
      <w:tr w:rsidR="008C1974" w:rsidDel="0045739E" w14:paraId="300EFBCA" w14:textId="22E75313" w:rsidTr="00D45FF9">
        <w:trPr>
          <w:trHeight w:val="20"/>
          <w:jc w:val="center"/>
          <w:del w:id="1264" w:author="sun shuting" w:date="2022-09-28T13:25:00Z"/>
          <w:trPrChange w:id="1265" w:author="sun shuting" w:date="2022-09-28T13:24:00Z">
            <w:trPr>
              <w:trHeight w:val="20"/>
              <w:jc w:val="center"/>
            </w:trPr>
          </w:trPrChange>
        </w:trPr>
        <w:tc>
          <w:tcPr>
            <w:tcW w:w="928" w:type="pct"/>
            <w:vAlign w:val="center"/>
            <w:tcPrChange w:id="1266" w:author="sun shuting" w:date="2022-09-28T13:24:00Z">
              <w:tcPr>
                <w:tcW w:w="938" w:type="pct"/>
                <w:vAlign w:val="center"/>
              </w:tcPr>
            </w:tcPrChange>
          </w:tcPr>
          <w:p w14:paraId="251E01A3" w14:textId="58BB2F02" w:rsidR="008C1974" w:rsidDel="0045739E" w:rsidRDefault="00570D91">
            <w:pPr>
              <w:ind w:firstLine="360"/>
              <w:jc w:val="center"/>
              <w:rPr>
                <w:del w:id="1267" w:author="sun shuting" w:date="2022-09-28T13:25:00Z"/>
                <w:rFonts w:cs="Times New Roman"/>
                <w:sz w:val="18"/>
                <w:szCs w:val="18"/>
              </w:rPr>
            </w:pPr>
            <w:del w:id="1268" w:author="sun shuting" w:date="2022-09-28T13:25:00Z">
              <w:r w:rsidDel="0045739E">
                <w:rPr>
                  <w:rFonts w:cs="Times New Roman"/>
                  <w:sz w:val="18"/>
                  <w:szCs w:val="18"/>
                </w:rPr>
                <w:delText>3</w:delText>
              </w:r>
            </w:del>
          </w:p>
        </w:tc>
        <w:tc>
          <w:tcPr>
            <w:tcW w:w="672" w:type="pct"/>
            <w:vAlign w:val="center"/>
            <w:tcPrChange w:id="1269" w:author="sun shuting" w:date="2022-09-28T13:24:00Z">
              <w:tcPr>
                <w:tcW w:w="626" w:type="pct"/>
                <w:vAlign w:val="center"/>
              </w:tcPr>
            </w:tcPrChange>
          </w:tcPr>
          <w:p w14:paraId="0B318F61" w14:textId="53713C3B" w:rsidR="008C1974" w:rsidDel="0045739E" w:rsidRDefault="00570D91">
            <w:pPr>
              <w:jc w:val="center"/>
              <w:rPr>
                <w:del w:id="1270" w:author="sun shuting" w:date="2022-09-28T13:25:00Z"/>
                <w:rFonts w:cs="Times New Roman"/>
                <w:sz w:val="18"/>
                <w:szCs w:val="18"/>
              </w:rPr>
            </w:pPr>
            <w:del w:id="1271" w:author="sun shuting" w:date="2022-09-28T13:25:00Z">
              <w:r w:rsidDel="0045739E">
                <w:rPr>
                  <w:rFonts w:cs="Times New Roman"/>
                  <w:sz w:val="18"/>
                  <w:szCs w:val="18"/>
                </w:rPr>
                <w:delText>51</w:delText>
              </w:r>
            </w:del>
          </w:p>
        </w:tc>
        <w:tc>
          <w:tcPr>
            <w:tcW w:w="478" w:type="pct"/>
            <w:vAlign w:val="center"/>
            <w:tcPrChange w:id="1272" w:author="sun shuting" w:date="2022-09-28T13:24:00Z">
              <w:tcPr>
                <w:tcW w:w="487" w:type="pct"/>
                <w:vAlign w:val="center"/>
              </w:tcPr>
            </w:tcPrChange>
          </w:tcPr>
          <w:p w14:paraId="07562275" w14:textId="0C5B8DA1" w:rsidR="008C1974" w:rsidDel="0045739E" w:rsidRDefault="00570D91">
            <w:pPr>
              <w:jc w:val="center"/>
              <w:rPr>
                <w:del w:id="1273" w:author="sun shuting" w:date="2022-09-28T13:25:00Z"/>
                <w:rFonts w:cs="Times New Roman"/>
                <w:sz w:val="18"/>
                <w:szCs w:val="18"/>
              </w:rPr>
            </w:pPr>
            <w:del w:id="1274" w:author="sun shuting" w:date="2022-09-28T13:25:00Z">
              <w:r w:rsidDel="0045739E">
                <w:rPr>
                  <w:rFonts w:cs="Times New Roman"/>
                  <w:sz w:val="18"/>
                  <w:szCs w:val="18"/>
                </w:rPr>
                <w:delText>-14</w:delText>
              </w:r>
            </w:del>
          </w:p>
        </w:tc>
        <w:tc>
          <w:tcPr>
            <w:tcW w:w="478" w:type="pct"/>
            <w:vAlign w:val="center"/>
            <w:tcPrChange w:id="1275" w:author="sun shuting" w:date="2022-09-28T13:24:00Z">
              <w:tcPr>
                <w:tcW w:w="487" w:type="pct"/>
                <w:vAlign w:val="center"/>
              </w:tcPr>
            </w:tcPrChange>
          </w:tcPr>
          <w:p w14:paraId="0E74880C" w14:textId="6E85BE64" w:rsidR="008C1974" w:rsidDel="0045739E" w:rsidRDefault="00570D91">
            <w:pPr>
              <w:jc w:val="center"/>
              <w:rPr>
                <w:del w:id="1276" w:author="sun shuting" w:date="2022-09-28T13:25:00Z"/>
                <w:rFonts w:cs="Times New Roman"/>
                <w:sz w:val="18"/>
                <w:szCs w:val="18"/>
              </w:rPr>
            </w:pPr>
            <w:del w:id="1277" w:author="sun shuting" w:date="2022-09-28T13:25:00Z">
              <w:r w:rsidDel="0045739E">
                <w:rPr>
                  <w:rFonts w:cs="Times New Roman"/>
                  <w:sz w:val="18"/>
                  <w:szCs w:val="18"/>
                </w:rPr>
                <w:delText>-86</w:delText>
              </w:r>
            </w:del>
          </w:p>
        </w:tc>
        <w:tc>
          <w:tcPr>
            <w:tcW w:w="523" w:type="pct"/>
            <w:vAlign w:val="center"/>
            <w:tcPrChange w:id="1278" w:author="sun shuting" w:date="2022-09-28T13:24:00Z">
              <w:tcPr>
                <w:tcW w:w="532" w:type="pct"/>
                <w:vAlign w:val="center"/>
              </w:tcPr>
            </w:tcPrChange>
          </w:tcPr>
          <w:p w14:paraId="2793E7E9" w14:textId="5D5E823B" w:rsidR="008C1974" w:rsidDel="0045739E" w:rsidRDefault="00570D91">
            <w:pPr>
              <w:jc w:val="center"/>
              <w:rPr>
                <w:del w:id="1279" w:author="sun shuting" w:date="2022-09-28T13:25:00Z"/>
                <w:rFonts w:cs="Times New Roman"/>
                <w:sz w:val="18"/>
                <w:szCs w:val="18"/>
              </w:rPr>
            </w:pPr>
            <w:del w:id="1280" w:author="sun shuting" w:date="2022-09-28T13:25:00Z">
              <w:r w:rsidDel="0045739E">
                <w:rPr>
                  <w:rFonts w:cs="Times New Roman"/>
                  <w:sz w:val="18"/>
                  <w:szCs w:val="18"/>
                </w:rPr>
                <w:delText>-22</w:delText>
              </w:r>
            </w:del>
          </w:p>
        </w:tc>
        <w:tc>
          <w:tcPr>
            <w:tcW w:w="1921" w:type="pct"/>
            <w:vAlign w:val="center"/>
            <w:tcPrChange w:id="1281" w:author="sun shuting" w:date="2022-09-28T13:24:00Z">
              <w:tcPr>
                <w:tcW w:w="1931" w:type="pct"/>
                <w:vAlign w:val="center"/>
              </w:tcPr>
            </w:tcPrChange>
          </w:tcPr>
          <w:p w14:paraId="7034AE48" w14:textId="3E38C4EB" w:rsidR="008C1974" w:rsidDel="0045739E" w:rsidRDefault="00570D91">
            <w:pPr>
              <w:ind w:firstLine="360"/>
              <w:jc w:val="center"/>
              <w:rPr>
                <w:del w:id="1282" w:author="sun shuting" w:date="2022-09-28T13:25:00Z"/>
                <w:rFonts w:cs="Times New Roman"/>
                <w:sz w:val="18"/>
                <w:szCs w:val="18"/>
              </w:rPr>
            </w:pPr>
            <w:del w:id="1283" w:author="sun shuting" w:date="2022-09-28T13:25:00Z">
              <w:r w:rsidDel="0045739E">
                <w:rPr>
                  <w:rFonts w:eastAsia="等线" w:cs="Times New Roman"/>
                  <w:color w:val="000000"/>
                  <w:sz w:val="18"/>
                  <w:szCs w:val="18"/>
                </w:rPr>
                <w:delText>Cerebelum_Crus1_L</w:delText>
              </w:r>
            </w:del>
          </w:p>
        </w:tc>
      </w:tr>
      <w:tr w:rsidR="008C1974" w14:paraId="317DECC8" w14:textId="77777777" w:rsidTr="00D45FF9">
        <w:trPr>
          <w:trHeight w:val="20"/>
          <w:jc w:val="center"/>
          <w:trPrChange w:id="1284" w:author="sun shuting" w:date="2022-09-28T13:24:00Z">
            <w:trPr>
              <w:trHeight w:val="20"/>
              <w:jc w:val="center"/>
            </w:trPr>
          </w:trPrChange>
        </w:trPr>
        <w:tc>
          <w:tcPr>
            <w:tcW w:w="2556" w:type="pct"/>
            <w:gridSpan w:val="4"/>
            <w:vAlign w:val="center"/>
            <w:tcPrChange w:id="1285" w:author="sun shuting" w:date="2022-09-28T13:24:00Z">
              <w:tcPr>
                <w:tcW w:w="2538" w:type="pct"/>
                <w:gridSpan w:val="4"/>
                <w:vAlign w:val="center"/>
              </w:tcPr>
            </w:tcPrChange>
          </w:tcPr>
          <w:p w14:paraId="49DE4322" w14:textId="77777777" w:rsidR="008C1974" w:rsidRDefault="00570D91">
            <w:pPr>
              <w:jc w:val="center"/>
              <w:rPr>
                <w:rFonts w:cs="Times New Roman"/>
                <w:sz w:val="18"/>
                <w:szCs w:val="18"/>
              </w:rPr>
            </w:pPr>
            <w:r>
              <w:rPr>
                <w:rFonts w:cs="Times New Roman"/>
                <w:sz w:val="18"/>
                <w:szCs w:val="18"/>
              </w:rPr>
              <w:t>(Self - Celebrity) &gt; (Self - Close_other)</w:t>
            </w:r>
          </w:p>
        </w:tc>
        <w:tc>
          <w:tcPr>
            <w:tcW w:w="523" w:type="pct"/>
            <w:vAlign w:val="center"/>
            <w:tcPrChange w:id="1286" w:author="sun shuting" w:date="2022-09-28T13:24:00Z">
              <w:tcPr>
                <w:tcW w:w="532" w:type="pct"/>
                <w:vAlign w:val="center"/>
              </w:tcPr>
            </w:tcPrChange>
          </w:tcPr>
          <w:p w14:paraId="6EC24584" w14:textId="77777777" w:rsidR="008C1974" w:rsidRDefault="008C1974">
            <w:pPr>
              <w:jc w:val="center"/>
              <w:rPr>
                <w:rFonts w:cs="Times New Roman"/>
                <w:sz w:val="18"/>
                <w:szCs w:val="18"/>
              </w:rPr>
            </w:pPr>
          </w:p>
        </w:tc>
        <w:tc>
          <w:tcPr>
            <w:tcW w:w="1921" w:type="pct"/>
            <w:vAlign w:val="center"/>
            <w:tcPrChange w:id="1287" w:author="sun shuting" w:date="2022-09-28T13:24:00Z">
              <w:tcPr>
                <w:tcW w:w="1931" w:type="pct"/>
                <w:vAlign w:val="center"/>
              </w:tcPr>
            </w:tcPrChange>
          </w:tcPr>
          <w:p w14:paraId="2DF1D4D0" w14:textId="77777777" w:rsidR="008C1974" w:rsidRDefault="008C1974">
            <w:pPr>
              <w:ind w:firstLine="360"/>
              <w:jc w:val="center"/>
              <w:rPr>
                <w:rFonts w:cs="Times New Roman"/>
                <w:sz w:val="18"/>
                <w:szCs w:val="18"/>
              </w:rPr>
            </w:pPr>
          </w:p>
        </w:tc>
      </w:tr>
      <w:tr w:rsidR="008C1974" w14:paraId="6D901D1E" w14:textId="77777777" w:rsidTr="00D45FF9">
        <w:trPr>
          <w:trHeight w:val="20"/>
          <w:jc w:val="center"/>
          <w:trPrChange w:id="1288" w:author="sun shuting" w:date="2022-09-28T13:24:00Z">
            <w:trPr>
              <w:trHeight w:val="20"/>
              <w:jc w:val="center"/>
            </w:trPr>
          </w:trPrChange>
        </w:trPr>
        <w:tc>
          <w:tcPr>
            <w:tcW w:w="928" w:type="pct"/>
            <w:vAlign w:val="center"/>
            <w:tcPrChange w:id="1289" w:author="sun shuting" w:date="2022-09-28T13:24:00Z">
              <w:tcPr>
                <w:tcW w:w="938" w:type="pct"/>
                <w:vAlign w:val="center"/>
              </w:tcPr>
            </w:tcPrChange>
          </w:tcPr>
          <w:p w14:paraId="46F1777E" w14:textId="77777777" w:rsidR="008C1974" w:rsidRDefault="00570D91">
            <w:pPr>
              <w:ind w:firstLine="360"/>
              <w:jc w:val="center"/>
              <w:rPr>
                <w:rFonts w:cs="Times New Roman"/>
                <w:sz w:val="18"/>
                <w:szCs w:val="18"/>
              </w:rPr>
            </w:pPr>
            <w:r>
              <w:rPr>
                <w:rFonts w:cs="Times New Roman"/>
                <w:sz w:val="18"/>
                <w:szCs w:val="18"/>
              </w:rPr>
              <w:t>1</w:t>
            </w:r>
          </w:p>
        </w:tc>
        <w:tc>
          <w:tcPr>
            <w:tcW w:w="672" w:type="pct"/>
            <w:vAlign w:val="center"/>
            <w:tcPrChange w:id="1290" w:author="sun shuting" w:date="2022-09-28T13:24:00Z">
              <w:tcPr>
                <w:tcW w:w="626" w:type="pct"/>
                <w:vAlign w:val="center"/>
              </w:tcPr>
            </w:tcPrChange>
          </w:tcPr>
          <w:p w14:paraId="3881F783" w14:textId="46DE34A6" w:rsidR="008C1974" w:rsidRDefault="00570D91">
            <w:pPr>
              <w:ind w:firstLine="360"/>
              <w:jc w:val="center"/>
              <w:rPr>
                <w:rFonts w:cs="Times New Roman"/>
                <w:sz w:val="18"/>
                <w:szCs w:val="18"/>
              </w:rPr>
            </w:pPr>
            <w:del w:id="1291" w:author="sun shuting" w:date="2022-09-28T13:13:00Z">
              <w:r w:rsidDel="00D273EA">
                <w:rPr>
                  <w:rFonts w:cs="Times New Roman"/>
                  <w:sz w:val="18"/>
                  <w:szCs w:val="18"/>
                </w:rPr>
                <w:delText>138</w:delText>
              </w:r>
            </w:del>
            <w:ins w:id="1292" w:author="sun shuting" w:date="2022-09-28T13:13:00Z">
              <w:r w:rsidR="00D273EA">
                <w:rPr>
                  <w:rFonts w:cs="Times New Roman"/>
                  <w:sz w:val="18"/>
                  <w:szCs w:val="18"/>
                </w:rPr>
                <w:t>408</w:t>
              </w:r>
            </w:ins>
          </w:p>
        </w:tc>
        <w:tc>
          <w:tcPr>
            <w:tcW w:w="478" w:type="pct"/>
            <w:vAlign w:val="center"/>
            <w:tcPrChange w:id="1293" w:author="sun shuting" w:date="2022-09-28T13:24:00Z">
              <w:tcPr>
                <w:tcW w:w="487" w:type="pct"/>
                <w:vAlign w:val="center"/>
              </w:tcPr>
            </w:tcPrChange>
          </w:tcPr>
          <w:p w14:paraId="6D013527" w14:textId="17AFE89C" w:rsidR="008C1974" w:rsidRDefault="00570D91">
            <w:pPr>
              <w:jc w:val="center"/>
              <w:rPr>
                <w:rFonts w:cs="Times New Roman"/>
                <w:sz w:val="18"/>
                <w:szCs w:val="18"/>
              </w:rPr>
            </w:pPr>
            <w:del w:id="1294" w:author="sun shuting" w:date="2022-09-28T13:14:00Z">
              <w:r w:rsidDel="00D273EA">
                <w:rPr>
                  <w:rFonts w:cs="Times New Roman"/>
                  <w:sz w:val="18"/>
                  <w:szCs w:val="18"/>
                </w:rPr>
                <w:delText>-6</w:delText>
              </w:r>
            </w:del>
            <w:ins w:id="1295" w:author="sun shuting" w:date="2022-09-28T13:14:00Z">
              <w:r w:rsidR="00D273EA">
                <w:rPr>
                  <w:rFonts w:cs="Times New Roman"/>
                  <w:sz w:val="18"/>
                  <w:szCs w:val="18"/>
                </w:rPr>
                <w:t>-10</w:t>
              </w:r>
            </w:ins>
          </w:p>
        </w:tc>
        <w:tc>
          <w:tcPr>
            <w:tcW w:w="478" w:type="pct"/>
            <w:vAlign w:val="center"/>
            <w:tcPrChange w:id="1296" w:author="sun shuting" w:date="2022-09-28T13:24:00Z">
              <w:tcPr>
                <w:tcW w:w="487" w:type="pct"/>
                <w:vAlign w:val="center"/>
              </w:tcPr>
            </w:tcPrChange>
          </w:tcPr>
          <w:p w14:paraId="62610DD4" w14:textId="09C5BD8C" w:rsidR="008C1974" w:rsidRDefault="00570D91">
            <w:pPr>
              <w:jc w:val="center"/>
              <w:rPr>
                <w:rFonts w:cs="Times New Roman"/>
                <w:sz w:val="18"/>
                <w:szCs w:val="18"/>
              </w:rPr>
            </w:pPr>
            <w:del w:id="1297" w:author="sun shuting" w:date="2022-09-28T13:14:00Z">
              <w:r w:rsidDel="00D273EA">
                <w:rPr>
                  <w:rFonts w:cs="Times New Roman"/>
                  <w:sz w:val="18"/>
                  <w:szCs w:val="18"/>
                </w:rPr>
                <w:delText>-2</w:delText>
              </w:r>
            </w:del>
            <w:ins w:id="1298" w:author="sun shuting" w:date="2022-09-28T13:14:00Z">
              <w:r w:rsidR="00D273EA">
                <w:rPr>
                  <w:rFonts w:cs="Times New Roman"/>
                  <w:sz w:val="18"/>
                  <w:szCs w:val="18"/>
                </w:rPr>
                <w:t>36</w:t>
              </w:r>
            </w:ins>
          </w:p>
        </w:tc>
        <w:tc>
          <w:tcPr>
            <w:tcW w:w="523" w:type="pct"/>
            <w:vAlign w:val="center"/>
            <w:tcPrChange w:id="1299" w:author="sun shuting" w:date="2022-09-28T13:24:00Z">
              <w:tcPr>
                <w:tcW w:w="532" w:type="pct"/>
                <w:vAlign w:val="center"/>
              </w:tcPr>
            </w:tcPrChange>
          </w:tcPr>
          <w:p w14:paraId="405C772D" w14:textId="3CFDB1D7" w:rsidR="008C1974" w:rsidRDefault="00570D91">
            <w:pPr>
              <w:jc w:val="center"/>
              <w:rPr>
                <w:rFonts w:cs="Times New Roman"/>
                <w:sz w:val="18"/>
                <w:szCs w:val="18"/>
              </w:rPr>
            </w:pPr>
            <w:del w:id="1300" w:author="sun shuting" w:date="2022-09-28T13:14:00Z">
              <w:r w:rsidDel="00D273EA">
                <w:rPr>
                  <w:rFonts w:cs="Times New Roman"/>
                  <w:sz w:val="18"/>
                  <w:szCs w:val="18"/>
                </w:rPr>
                <w:delText>-2</w:delText>
              </w:r>
            </w:del>
            <w:ins w:id="1301" w:author="sun shuting" w:date="2022-09-28T13:14:00Z">
              <w:r w:rsidR="00D273EA">
                <w:rPr>
                  <w:rFonts w:cs="Times New Roman"/>
                  <w:sz w:val="18"/>
                  <w:szCs w:val="18"/>
                </w:rPr>
                <w:t>10</w:t>
              </w:r>
            </w:ins>
          </w:p>
        </w:tc>
        <w:tc>
          <w:tcPr>
            <w:tcW w:w="1921" w:type="pct"/>
            <w:vAlign w:val="center"/>
            <w:tcPrChange w:id="1302" w:author="sun shuting" w:date="2022-09-28T13:24:00Z">
              <w:tcPr>
                <w:tcW w:w="1931" w:type="pct"/>
                <w:vAlign w:val="center"/>
              </w:tcPr>
            </w:tcPrChange>
          </w:tcPr>
          <w:p w14:paraId="3654C82C" w14:textId="0903A139" w:rsidR="008C1974" w:rsidRDefault="00570D91">
            <w:pPr>
              <w:ind w:firstLine="360"/>
              <w:jc w:val="center"/>
              <w:rPr>
                <w:rFonts w:cs="Times New Roman"/>
                <w:sz w:val="18"/>
                <w:szCs w:val="18"/>
              </w:rPr>
            </w:pPr>
            <w:del w:id="1303" w:author="sun shuting" w:date="2022-09-28T13:14:00Z">
              <w:r w:rsidDel="00D273EA">
                <w:rPr>
                  <w:rFonts w:eastAsia="等线" w:cs="Times New Roman"/>
                  <w:color w:val="000000"/>
                  <w:sz w:val="18"/>
                  <w:szCs w:val="18"/>
                </w:rPr>
                <w:delText>Thalamus</w:delText>
              </w:r>
            </w:del>
            <w:ins w:id="1304" w:author="sun shuting" w:date="2022-09-28T13:14:00Z">
              <w:r w:rsidR="00D273EA">
                <w:rPr>
                  <w:rFonts w:eastAsia="等线" w:cs="Times New Roman"/>
                  <w:color w:val="000000"/>
                  <w:sz w:val="18"/>
                  <w:szCs w:val="18"/>
                </w:rPr>
                <w:t>None</w:t>
              </w:r>
            </w:ins>
          </w:p>
        </w:tc>
      </w:tr>
      <w:tr w:rsidR="008C1974" w14:paraId="7AB8A724" w14:textId="77777777" w:rsidTr="00D45FF9">
        <w:trPr>
          <w:trHeight w:val="20"/>
          <w:jc w:val="center"/>
          <w:trPrChange w:id="1305" w:author="sun shuting" w:date="2022-09-28T13:24:00Z">
            <w:trPr>
              <w:trHeight w:val="20"/>
              <w:jc w:val="center"/>
            </w:trPr>
          </w:trPrChange>
        </w:trPr>
        <w:tc>
          <w:tcPr>
            <w:tcW w:w="928" w:type="pct"/>
            <w:vAlign w:val="center"/>
            <w:tcPrChange w:id="1306" w:author="sun shuting" w:date="2022-09-28T13:24:00Z">
              <w:tcPr>
                <w:tcW w:w="938" w:type="pct"/>
                <w:vAlign w:val="center"/>
              </w:tcPr>
            </w:tcPrChange>
          </w:tcPr>
          <w:p w14:paraId="4CB9FFA2" w14:textId="77777777" w:rsidR="008C1974" w:rsidRDefault="00570D91">
            <w:pPr>
              <w:ind w:firstLine="360"/>
              <w:jc w:val="center"/>
              <w:rPr>
                <w:rFonts w:cs="Times New Roman"/>
                <w:sz w:val="18"/>
                <w:szCs w:val="18"/>
              </w:rPr>
            </w:pPr>
            <w:r>
              <w:rPr>
                <w:rFonts w:cs="Times New Roman"/>
                <w:sz w:val="18"/>
                <w:szCs w:val="18"/>
              </w:rPr>
              <w:t>2</w:t>
            </w:r>
          </w:p>
        </w:tc>
        <w:tc>
          <w:tcPr>
            <w:tcW w:w="672" w:type="pct"/>
            <w:vAlign w:val="center"/>
            <w:tcPrChange w:id="1307" w:author="sun shuting" w:date="2022-09-28T13:24:00Z">
              <w:tcPr>
                <w:tcW w:w="626" w:type="pct"/>
                <w:vAlign w:val="center"/>
              </w:tcPr>
            </w:tcPrChange>
          </w:tcPr>
          <w:p w14:paraId="1690CDE2" w14:textId="19F87AD3" w:rsidR="008C1974" w:rsidRDefault="00570D91">
            <w:pPr>
              <w:ind w:firstLine="360"/>
              <w:jc w:val="center"/>
              <w:rPr>
                <w:rFonts w:cs="Times New Roman"/>
                <w:sz w:val="18"/>
                <w:szCs w:val="18"/>
              </w:rPr>
            </w:pPr>
            <w:del w:id="1308" w:author="sun shuting" w:date="2022-09-28T13:14:00Z">
              <w:r w:rsidDel="000E3930">
                <w:rPr>
                  <w:rFonts w:cs="Times New Roman"/>
                  <w:sz w:val="18"/>
                  <w:szCs w:val="18"/>
                </w:rPr>
                <w:delText>130</w:delText>
              </w:r>
            </w:del>
            <w:ins w:id="1309" w:author="sun shuting" w:date="2022-09-28T13:14:00Z">
              <w:r w:rsidR="000E3930">
                <w:rPr>
                  <w:rFonts w:cs="Times New Roman"/>
                  <w:sz w:val="18"/>
                  <w:szCs w:val="18"/>
                </w:rPr>
                <w:t>133</w:t>
              </w:r>
            </w:ins>
          </w:p>
        </w:tc>
        <w:tc>
          <w:tcPr>
            <w:tcW w:w="478" w:type="pct"/>
            <w:vAlign w:val="center"/>
            <w:tcPrChange w:id="1310" w:author="sun shuting" w:date="2022-09-28T13:24:00Z">
              <w:tcPr>
                <w:tcW w:w="487" w:type="pct"/>
                <w:vAlign w:val="center"/>
              </w:tcPr>
            </w:tcPrChange>
          </w:tcPr>
          <w:p w14:paraId="4C371D62" w14:textId="1619858D" w:rsidR="008C1974" w:rsidRDefault="00570D91">
            <w:pPr>
              <w:jc w:val="center"/>
              <w:rPr>
                <w:rFonts w:cs="Times New Roman"/>
                <w:sz w:val="18"/>
                <w:szCs w:val="18"/>
              </w:rPr>
            </w:pPr>
            <w:del w:id="1311" w:author="sun shuting" w:date="2022-09-28T13:15:00Z">
              <w:r w:rsidDel="000E3930">
                <w:rPr>
                  <w:rFonts w:cs="Times New Roman"/>
                  <w:sz w:val="18"/>
                  <w:szCs w:val="18"/>
                </w:rPr>
                <w:delText>-6</w:delText>
              </w:r>
            </w:del>
            <w:ins w:id="1312" w:author="sun shuting" w:date="2022-09-28T13:15:00Z">
              <w:r w:rsidR="000E3930">
                <w:rPr>
                  <w:rFonts w:cs="Times New Roman"/>
                  <w:sz w:val="18"/>
                  <w:szCs w:val="18"/>
                </w:rPr>
                <w:t>-18</w:t>
              </w:r>
            </w:ins>
          </w:p>
        </w:tc>
        <w:tc>
          <w:tcPr>
            <w:tcW w:w="478" w:type="pct"/>
            <w:vAlign w:val="center"/>
            <w:tcPrChange w:id="1313" w:author="sun shuting" w:date="2022-09-28T13:24:00Z">
              <w:tcPr>
                <w:tcW w:w="487" w:type="pct"/>
                <w:vAlign w:val="center"/>
              </w:tcPr>
            </w:tcPrChange>
          </w:tcPr>
          <w:p w14:paraId="796F20F9" w14:textId="5FFECE30" w:rsidR="008C1974" w:rsidRDefault="00570D91">
            <w:pPr>
              <w:jc w:val="center"/>
              <w:rPr>
                <w:rFonts w:cs="Times New Roman"/>
                <w:sz w:val="18"/>
                <w:szCs w:val="18"/>
              </w:rPr>
            </w:pPr>
            <w:del w:id="1314" w:author="sun shuting" w:date="2022-09-28T13:15:00Z">
              <w:r w:rsidDel="000E3930">
                <w:rPr>
                  <w:rFonts w:cs="Times New Roman"/>
                  <w:sz w:val="18"/>
                  <w:szCs w:val="18"/>
                </w:rPr>
                <w:delText>50</w:delText>
              </w:r>
            </w:del>
            <w:ins w:id="1315" w:author="sun shuting" w:date="2022-09-28T13:15:00Z">
              <w:r w:rsidR="000E3930">
                <w:rPr>
                  <w:rFonts w:cs="Times New Roman"/>
                  <w:sz w:val="18"/>
                  <w:szCs w:val="18"/>
                </w:rPr>
                <w:t>40</w:t>
              </w:r>
            </w:ins>
          </w:p>
        </w:tc>
        <w:tc>
          <w:tcPr>
            <w:tcW w:w="523" w:type="pct"/>
            <w:vAlign w:val="center"/>
            <w:tcPrChange w:id="1316" w:author="sun shuting" w:date="2022-09-28T13:24:00Z">
              <w:tcPr>
                <w:tcW w:w="532" w:type="pct"/>
                <w:vAlign w:val="center"/>
              </w:tcPr>
            </w:tcPrChange>
          </w:tcPr>
          <w:p w14:paraId="3750F1A2" w14:textId="77777777" w:rsidR="008C1974" w:rsidRDefault="00570D91">
            <w:pPr>
              <w:jc w:val="center"/>
              <w:rPr>
                <w:rFonts w:cs="Times New Roman"/>
                <w:sz w:val="18"/>
                <w:szCs w:val="18"/>
              </w:rPr>
            </w:pPr>
            <w:r>
              <w:rPr>
                <w:rFonts w:cs="Times New Roman"/>
                <w:sz w:val="18"/>
                <w:szCs w:val="18"/>
              </w:rPr>
              <w:t>44</w:t>
            </w:r>
          </w:p>
        </w:tc>
        <w:tc>
          <w:tcPr>
            <w:tcW w:w="1921" w:type="pct"/>
            <w:vAlign w:val="center"/>
            <w:tcPrChange w:id="1317" w:author="sun shuting" w:date="2022-09-28T13:24:00Z">
              <w:tcPr>
                <w:tcW w:w="1931" w:type="pct"/>
                <w:vAlign w:val="center"/>
              </w:tcPr>
            </w:tcPrChange>
          </w:tcPr>
          <w:p w14:paraId="3752B363" w14:textId="6D8851A0" w:rsidR="008C1974" w:rsidRDefault="000E3930">
            <w:pPr>
              <w:ind w:firstLine="360"/>
              <w:jc w:val="center"/>
              <w:rPr>
                <w:rFonts w:cs="Times New Roman"/>
                <w:sz w:val="18"/>
                <w:szCs w:val="18"/>
              </w:rPr>
            </w:pPr>
            <w:ins w:id="1318" w:author="sun shuting" w:date="2022-09-28T13:15:00Z">
              <w:r w:rsidRPr="000E3930">
                <w:rPr>
                  <w:rFonts w:eastAsia="等线" w:cs="Times New Roman"/>
                  <w:color w:val="000000"/>
                  <w:sz w:val="18"/>
                  <w:szCs w:val="18"/>
                </w:rPr>
                <w:t>Frontal Pole (L)</w:t>
              </w:r>
            </w:ins>
            <w:del w:id="1319" w:author="sun shuting" w:date="2022-09-28T13:15:00Z">
              <w:r w:rsidR="00570D91" w:rsidDel="000E3930">
                <w:rPr>
                  <w:rFonts w:eastAsia="等线" w:cs="Times New Roman"/>
                  <w:color w:val="000000"/>
                  <w:sz w:val="18"/>
                  <w:szCs w:val="18"/>
                </w:rPr>
                <w:delText>Frontal Pole (L)</w:delText>
              </w:r>
            </w:del>
          </w:p>
        </w:tc>
      </w:tr>
      <w:tr w:rsidR="008C1974" w14:paraId="511AD448" w14:textId="77777777" w:rsidTr="00D45FF9">
        <w:trPr>
          <w:trHeight w:val="20"/>
          <w:jc w:val="center"/>
          <w:trPrChange w:id="1320" w:author="sun shuting" w:date="2022-09-28T13:24:00Z">
            <w:trPr>
              <w:trHeight w:val="20"/>
              <w:jc w:val="center"/>
            </w:trPr>
          </w:trPrChange>
        </w:trPr>
        <w:tc>
          <w:tcPr>
            <w:tcW w:w="928" w:type="pct"/>
            <w:vAlign w:val="center"/>
            <w:tcPrChange w:id="1321" w:author="sun shuting" w:date="2022-09-28T13:24:00Z">
              <w:tcPr>
                <w:tcW w:w="938" w:type="pct"/>
                <w:vAlign w:val="center"/>
              </w:tcPr>
            </w:tcPrChange>
          </w:tcPr>
          <w:p w14:paraId="18F1098A" w14:textId="77777777" w:rsidR="008C1974" w:rsidRDefault="00570D91">
            <w:pPr>
              <w:ind w:firstLine="360"/>
              <w:jc w:val="center"/>
              <w:rPr>
                <w:rFonts w:cs="Times New Roman"/>
                <w:sz w:val="18"/>
                <w:szCs w:val="18"/>
              </w:rPr>
            </w:pPr>
            <w:r>
              <w:rPr>
                <w:rFonts w:cs="Times New Roman"/>
                <w:sz w:val="18"/>
                <w:szCs w:val="18"/>
              </w:rPr>
              <w:t>3</w:t>
            </w:r>
          </w:p>
        </w:tc>
        <w:tc>
          <w:tcPr>
            <w:tcW w:w="672" w:type="pct"/>
            <w:vAlign w:val="center"/>
            <w:tcPrChange w:id="1322" w:author="sun shuting" w:date="2022-09-28T13:24:00Z">
              <w:tcPr>
                <w:tcW w:w="626" w:type="pct"/>
                <w:vAlign w:val="center"/>
              </w:tcPr>
            </w:tcPrChange>
          </w:tcPr>
          <w:p w14:paraId="7207B78A" w14:textId="7A975A38" w:rsidR="008C1974" w:rsidRDefault="00570D91">
            <w:pPr>
              <w:ind w:firstLine="360"/>
              <w:jc w:val="center"/>
              <w:rPr>
                <w:rFonts w:cs="Times New Roman"/>
                <w:sz w:val="18"/>
                <w:szCs w:val="18"/>
              </w:rPr>
            </w:pPr>
            <w:del w:id="1323" w:author="sun shuting" w:date="2022-09-28T13:15:00Z">
              <w:r w:rsidDel="000E3930">
                <w:rPr>
                  <w:rFonts w:cs="Times New Roman"/>
                  <w:sz w:val="18"/>
                  <w:szCs w:val="18"/>
                </w:rPr>
                <w:delText>100</w:delText>
              </w:r>
            </w:del>
            <w:ins w:id="1324" w:author="sun shuting" w:date="2022-09-28T13:15:00Z">
              <w:r w:rsidR="000E3930">
                <w:rPr>
                  <w:rFonts w:cs="Times New Roman"/>
                  <w:sz w:val="18"/>
                  <w:szCs w:val="18"/>
                </w:rPr>
                <w:t>108</w:t>
              </w:r>
            </w:ins>
          </w:p>
        </w:tc>
        <w:tc>
          <w:tcPr>
            <w:tcW w:w="478" w:type="pct"/>
            <w:vAlign w:val="center"/>
            <w:tcPrChange w:id="1325" w:author="sun shuting" w:date="2022-09-28T13:24:00Z">
              <w:tcPr>
                <w:tcW w:w="487" w:type="pct"/>
                <w:vAlign w:val="center"/>
              </w:tcPr>
            </w:tcPrChange>
          </w:tcPr>
          <w:p w14:paraId="2D19231E" w14:textId="5F9231ED" w:rsidR="008C1974" w:rsidRDefault="00570D91">
            <w:pPr>
              <w:jc w:val="center"/>
              <w:rPr>
                <w:rFonts w:cs="Times New Roman"/>
                <w:sz w:val="18"/>
                <w:szCs w:val="18"/>
              </w:rPr>
            </w:pPr>
            <w:del w:id="1326" w:author="sun shuting" w:date="2022-09-28T13:15:00Z">
              <w:r w:rsidDel="000E3930">
                <w:rPr>
                  <w:rFonts w:cs="Times New Roman"/>
                  <w:sz w:val="18"/>
                  <w:szCs w:val="18"/>
                </w:rPr>
                <w:delText>-60</w:delText>
              </w:r>
            </w:del>
            <w:ins w:id="1327" w:author="sun shuting" w:date="2022-09-28T13:15:00Z">
              <w:r w:rsidR="000E3930">
                <w:rPr>
                  <w:rFonts w:cs="Times New Roman"/>
                  <w:sz w:val="18"/>
                  <w:szCs w:val="18"/>
                </w:rPr>
                <w:t>-56</w:t>
              </w:r>
            </w:ins>
          </w:p>
        </w:tc>
        <w:tc>
          <w:tcPr>
            <w:tcW w:w="478" w:type="pct"/>
            <w:vAlign w:val="center"/>
            <w:tcPrChange w:id="1328" w:author="sun shuting" w:date="2022-09-28T13:24:00Z">
              <w:tcPr>
                <w:tcW w:w="487" w:type="pct"/>
                <w:vAlign w:val="center"/>
              </w:tcPr>
            </w:tcPrChange>
          </w:tcPr>
          <w:p w14:paraId="386504A6" w14:textId="005A614C" w:rsidR="008C1974" w:rsidRDefault="00570D91">
            <w:pPr>
              <w:jc w:val="center"/>
              <w:rPr>
                <w:rFonts w:cs="Times New Roman"/>
                <w:sz w:val="18"/>
                <w:szCs w:val="18"/>
              </w:rPr>
            </w:pPr>
            <w:del w:id="1329" w:author="sun shuting" w:date="2022-09-28T13:15:00Z">
              <w:r w:rsidDel="000E3930">
                <w:rPr>
                  <w:rFonts w:cs="Times New Roman"/>
                  <w:sz w:val="18"/>
                  <w:szCs w:val="18"/>
                </w:rPr>
                <w:delText>-62</w:delText>
              </w:r>
            </w:del>
            <w:ins w:id="1330" w:author="sun shuting" w:date="2022-09-28T13:15:00Z">
              <w:r w:rsidR="000E3930">
                <w:rPr>
                  <w:rFonts w:cs="Times New Roman"/>
                  <w:sz w:val="18"/>
                  <w:szCs w:val="18"/>
                </w:rPr>
                <w:t>-52</w:t>
              </w:r>
            </w:ins>
          </w:p>
        </w:tc>
        <w:tc>
          <w:tcPr>
            <w:tcW w:w="523" w:type="pct"/>
            <w:vAlign w:val="center"/>
            <w:tcPrChange w:id="1331" w:author="sun shuting" w:date="2022-09-28T13:24:00Z">
              <w:tcPr>
                <w:tcW w:w="532" w:type="pct"/>
                <w:vAlign w:val="center"/>
              </w:tcPr>
            </w:tcPrChange>
          </w:tcPr>
          <w:p w14:paraId="16702A7A" w14:textId="7B6C8CD0" w:rsidR="008C1974" w:rsidRDefault="00570D91">
            <w:pPr>
              <w:jc w:val="center"/>
              <w:rPr>
                <w:rFonts w:cs="Times New Roman"/>
                <w:sz w:val="18"/>
                <w:szCs w:val="18"/>
              </w:rPr>
            </w:pPr>
            <w:del w:id="1332" w:author="sun shuting" w:date="2022-09-28T13:15:00Z">
              <w:r w:rsidDel="00137C9F">
                <w:rPr>
                  <w:rFonts w:cs="Times New Roman"/>
                  <w:sz w:val="18"/>
                  <w:szCs w:val="18"/>
                </w:rPr>
                <w:delText>16</w:delText>
              </w:r>
            </w:del>
            <w:ins w:id="1333" w:author="sun shuting" w:date="2022-09-28T13:15:00Z">
              <w:r w:rsidR="00137C9F">
                <w:rPr>
                  <w:rFonts w:cs="Times New Roman"/>
                  <w:sz w:val="18"/>
                  <w:szCs w:val="18"/>
                </w:rPr>
                <w:t>20</w:t>
              </w:r>
            </w:ins>
          </w:p>
        </w:tc>
        <w:tc>
          <w:tcPr>
            <w:tcW w:w="1921" w:type="pct"/>
            <w:vAlign w:val="center"/>
            <w:tcPrChange w:id="1334" w:author="sun shuting" w:date="2022-09-28T13:24:00Z">
              <w:tcPr>
                <w:tcW w:w="1931" w:type="pct"/>
                <w:vAlign w:val="center"/>
              </w:tcPr>
            </w:tcPrChange>
          </w:tcPr>
          <w:p w14:paraId="681A3973" w14:textId="0BE5D938" w:rsidR="008C1974" w:rsidRDefault="00137C9F">
            <w:pPr>
              <w:jc w:val="center"/>
              <w:rPr>
                <w:rFonts w:cs="Times New Roman"/>
                <w:sz w:val="18"/>
                <w:szCs w:val="18"/>
              </w:rPr>
            </w:pPr>
            <w:ins w:id="1335" w:author="sun shuting" w:date="2022-09-28T13:16:00Z">
              <w:r w:rsidRPr="00137C9F">
                <w:rPr>
                  <w:rFonts w:eastAsia="等线" w:cs="Times New Roman"/>
                  <w:color w:val="000000"/>
                  <w:sz w:val="18"/>
                  <w:szCs w:val="18"/>
                </w:rPr>
                <w:t>Angular Gyrus (L)</w:t>
              </w:r>
            </w:ins>
            <w:del w:id="1336" w:author="sun shuting" w:date="2022-09-28T13:16:00Z">
              <w:r w:rsidR="00570D91" w:rsidDel="00137C9F">
                <w:rPr>
                  <w:rFonts w:eastAsia="等线" w:cs="Times New Roman"/>
                  <w:color w:val="000000"/>
                  <w:sz w:val="18"/>
                  <w:szCs w:val="18"/>
                </w:rPr>
                <w:delText>Lateral Occipital Cortex, Superior division (L)</w:delText>
              </w:r>
            </w:del>
          </w:p>
        </w:tc>
      </w:tr>
      <w:tr w:rsidR="008C1974" w14:paraId="358FB199" w14:textId="77777777" w:rsidTr="00D45FF9">
        <w:trPr>
          <w:trHeight w:val="20"/>
          <w:jc w:val="center"/>
          <w:trPrChange w:id="1337" w:author="sun shuting" w:date="2022-09-28T13:24:00Z">
            <w:trPr>
              <w:trHeight w:val="20"/>
              <w:jc w:val="center"/>
            </w:trPr>
          </w:trPrChange>
        </w:trPr>
        <w:tc>
          <w:tcPr>
            <w:tcW w:w="928" w:type="pct"/>
            <w:vAlign w:val="center"/>
            <w:tcPrChange w:id="1338" w:author="sun shuting" w:date="2022-09-28T13:24:00Z">
              <w:tcPr>
                <w:tcW w:w="938" w:type="pct"/>
                <w:vAlign w:val="center"/>
              </w:tcPr>
            </w:tcPrChange>
          </w:tcPr>
          <w:p w14:paraId="0D4EB064" w14:textId="77777777" w:rsidR="008C1974" w:rsidRDefault="00570D91">
            <w:pPr>
              <w:ind w:firstLine="360"/>
              <w:jc w:val="center"/>
              <w:rPr>
                <w:rFonts w:cs="Times New Roman"/>
                <w:sz w:val="18"/>
                <w:szCs w:val="18"/>
              </w:rPr>
            </w:pPr>
            <w:r>
              <w:rPr>
                <w:rFonts w:cs="Times New Roman"/>
                <w:sz w:val="18"/>
                <w:szCs w:val="18"/>
              </w:rPr>
              <w:t>4</w:t>
            </w:r>
          </w:p>
        </w:tc>
        <w:tc>
          <w:tcPr>
            <w:tcW w:w="672" w:type="pct"/>
            <w:vAlign w:val="center"/>
            <w:tcPrChange w:id="1339" w:author="sun shuting" w:date="2022-09-28T13:24:00Z">
              <w:tcPr>
                <w:tcW w:w="626" w:type="pct"/>
                <w:vAlign w:val="center"/>
              </w:tcPr>
            </w:tcPrChange>
          </w:tcPr>
          <w:p w14:paraId="1ED1A4D4" w14:textId="1E748DB0" w:rsidR="008C1974" w:rsidRDefault="00570D91">
            <w:pPr>
              <w:ind w:firstLine="360"/>
              <w:jc w:val="center"/>
              <w:rPr>
                <w:rFonts w:cs="Times New Roman"/>
                <w:sz w:val="18"/>
                <w:szCs w:val="18"/>
              </w:rPr>
            </w:pPr>
            <w:del w:id="1340" w:author="sun shuting" w:date="2022-09-28T13:16:00Z">
              <w:r w:rsidDel="00137C9F">
                <w:rPr>
                  <w:rFonts w:cs="Times New Roman"/>
                  <w:sz w:val="18"/>
                  <w:szCs w:val="18"/>
                </w:rPr>
                <w:delText>76</w:delText>
              </w:r>
            </w:del>
            <w:ins w:id="1341" w:author="sun shuting" w:date="2022-09-28T13:16:00Z">
              <w:r w:rsidR="00137C9F">
                <w:rPr>
                  <w:rFonts w:cs="Times New Roman"/>
                  <w:sz w:val="18"/>
                  <w:szCs w:val="18"/>
                </w:rPr>
                <w:t>15</w:t>
              </w:r>
            </w:ins>
          </w:p>
        </w:tc>
        <w:tc>
          <w:tcPr>
            <w:tcW w:w="478" w:type="pct"/>
            <w:vAlign w:val="center"/>
            <w:tcPrChange w:id="1342" w:author="sun shuting" w:date="2022-09-28T13:24:00Z">
              <w:tcPr>
                <w:tcW w:w="487" w:type="pct"/>
                <w:vAlign w:val="center"/>
              </w:tcPr>
            </w:tcPrChange>
          </w:tcPr>
          <w:p w14:paraId="6BAD0AD7" w14:textId="14EA2879" w:rsidR="008C1974" w:rsidRDefault="00570D91">
            <w:pPr>
              <w:jc w:val="center"/>
              <w:rPr>
                <w:rFonts w:cs="Times New Roman"/>
                <w:sz w:val="18"/>
                <w:szCs w:val="18"/>
              </w:rPr>
            </w:pPr>
            <w:del w:id="1343" w:author="sun shuting" w:date="2022-09-28T13:16:00Z">
              <w:r w:rsidDel="00137C9F">
                <w:rPr>
                  <w:rFonts w:cs="Times New Roman"/>
                  <w:sz w:val="18"/>
                  <w:szCs w:val="18"/>
                </w:rPr>
                <w:delText>12</w:delText>
              </w:r>
            </w:del>
            <w:ins w:id="1344" w:author="sun shuting" w:date="2022-09-28T13:16:00Z">
              <w:r w:rsidR="00137C9F">
                <w:rPr>
                  <w:rFonts w:cs="Times New Roman"/>
                  <w:sz w:val="18"/>
                  <w:szCs w:val="18"/>
                </w:rPr>
                <w:t>-26</w:t>
              </w:r>
            </w:ins>
          </w:p>
        </w:tc>
        <w:tc>
          <w:tcPr>
            <w:tcW w:w="478" w:type="pct"/>
            <w:vAlign w:val="center"/>
            <w:tcPrChange w:id="1345" w:author="sun shuting" w:date="2022-09-28T13:24:00Z">
              <w:tcPr>
                <w:tcW w:w="487" w:type="pct"/>
                <w:vAlign w:val="center"/>
              </w:tcPr>
            </w:tcPrChange>
          </w:tcPr>
          <w:p w14:paraId="6885D24A" w14:textId="60B446C9" w:rsidR="008C1974" w:rsidRDefault="00570D91">
            <w:pPr>
              <w:jc w:val="center"/>
              <w:rPr>
                <w:rFonts w:cs="Times New Roman"/>
                <w:sz w:val="18"/>
                <w:szCs w:val="18"/>
              </w:rPr>
            </w:pPr>
            <w:del w:id="1346" w:author="sun shuting" w:date="2022-09-28T13:16:00Z">
              <w:r w:rsidDel="00137C9F">
                <w:rPr>
                  <w:rFonts w:cs="Times New Roman"/>
                  <w:sz w:val="18"/>
                  <w:szCs w:val="18"/>
                </w:rPr>
                <w:delText>70</w:delText>
              </w:r>
            </w:del>
            <w:ins w:id="1347" w:author="sun shuting" w:date="2022-09-28T13:16:00Z">
              <w:r w:rsidR="00137C9F">
                <w:rPr>
                  <w:rFonts w:cs="Times New Roman"/>
                  <w:sz w:val="18"/>
                  <w:szCs w:val="18"/>
                </w:rPr>
                <w:t>56</w:t>
              </w:r>
            </w:ins>
          </w:p>
        </w:tc>
        <w:tc>
          <w:tcPr>
            <w:tcW w:w="523" w:type="pct"/>
            <w:vAlign w:val="center"/>
            <w:tcPrChange w:id="1348" w:author="sun shuting" w:date="2022-09-28T13:24:00Z">
              <w:tcPr>
                <w:tcW w:w="532" w:type="pct"/>
                <w:vAlign w:val="center"/>
              </w:tcPr>
            </w:tcPrChange>
          </w:tcPr>
          <w:p w14:paraId="70E14835" w14:textId="1B3EB3B3" w:rsidR="008C1974" w:rsidRDefault="00570D91">
            <w:pPr>
              <w:jc w:val="center"/>
              <w:rPr>
                <w:rFonts w:cs="Times New Roman"/>
                <w:sz w:val="18"/>
                <w:szCs w:val="18"/>
              </w:rPr>
            </w:pPr>
            <w:del w:id="1349" w:author="sun shuting" w:date="2022-09-28T13:16:00Z">
              <w:r w:rsidDel="00137C9F">
                <w:rPr>
                  <w:rFonts w:cs="Times New Roman"/>
                  <w:sz w:val="18"/>
                  <w:szCs w:val="18"/>
                </w:rPr>
                <w:delText>12</w:delText>
              </w:r>
            </w:del>
            <w:ins w:id="1350" w:author="sun shuting" w:date="2022-09-28T13:16:00Z">
              <w:r w:rsidR="00137C9F">
                <w:rPr>
                  <w:rFonts w:cs="Times New Roman"/>
                  <w:sz w:val="18"/>
                  <w:szCs w:val="18"/>
                </w:rPr>
                <w:t>26</w:t>
              </w:r>
            </w:ins>
          </w:p>
        </w:tc>
        <w:tc>
          <w:tcPr>
            <w:tcW w:w="1921" w:type="pct"/>
            <w:vAlign w:val="center"/>
            <w:tcPrChange w:id="1351" w:author="sun shuting" w:date="2022-09-28T13:24:00Z">
              <w:tcPr>
                <w:tcW w:w="1931" w:type="pct"/>
                <w:vAlign w:val="center"/>
              </w:tcPr>
            </w:tcPrChange>
          </w:tcPr>
          <w:p w14:paraId="0D9C059B" w14:textId="21981290" w:rsidR="008C1974" w:rsidRDefault="00CE04E4">
            <w:pPr>
              <w:ind w:firstLine="360"/>
              <w:jc w:val="center"/>
              <w:rPr>
                <w:rFonts w:cs="Times New Roman"/>
                <w:sz w:val="18"/>
                <w:szCs w:val="18"/>
              </w:rPr>
            </w:pPr>
            <w:ins w:id="1352" w:author="sun shuting" w:date="2022-09-28T13:17:00Z">
              <w:r w:rsidRPr="00CE04E4">
                <w:rPr>
                  <w:rFonts w:eastAsia="等线" w:cs="Times New Roman"/>
                  <w:color w:val="000000"/>
                  <w:sz w:val="18"/>
                  <w:szCs w:val="18"/>
                </w:rPr>
                <w:t>Frontal Pole (L)</w:t>
              </w:r>
            </w:ins>
            <w:del w:id="1353" w:author="sun shuting" w:date="2022-09-28T13:17:00Z">
              <w:r w:rsidR="00570D91" w:rsidDel="00CE04E4">
                <w:rPr>
                  <w:rFonts w:eastAsia="等线" w:cs="Times New Roman"/>
                  <w:color w:val="000000"/>
                  <w:sz w:val="18"/>
                  <w:szCs w:val="18"/>
                </w:rPr>
                <w:delText>Frontal Pole (R)</w:delText>
              </w:r>
            </w:del>
          </w:p>
        </w:tc>
      </w:tr>
    </w:tbl>
    <w:bookmarkEnd w:id="756"/>
    <w:p w14:paraId="649D0D73" w14:textId="77777777" w:rsidR="008C1974" w:rsidRDefault="00570D91">
      <w:pPr>
        <w:pStyle w:val="2"/>
      </w:pPr>
      <w:r>
        <w:t xml:space="preserve">4  </w:t>
      </w:r>
      <w:r>
        <w:t>数据价值</w:t>
      </w:r>
    </w:p>
    <w:p w14:paraId="7819F0EE" w14:textId="678105D9" w:rsidR="008C1974" w:rsidRDefault="00570D91">
      <w:pPr>
        <w:ind w:firstLineChars="200" w:firstLine="420"/>
        <w:rPr>
          <w:rFonts w:cs="Times New Roman"/>
          <w:bCs/>
          <w:szCs w:val="21"/>
        </w:rPr>
      </w:pPr>
      <w:r>
        <w:rPr>
          <w:rFonts w:cs="Times New Roman" w:hint="eastAsia"/>
          <w:bCs/>
          <w:szCs w:val="21"/>
        </w:rPr>
        <w:t>本数据库通过对“自我参照”的</w:t>
      </w:r>
      <w:r>
        <w:rPr>
          <w:rFonts w:cs="Times New Roman" w:hint="eastAsia"/>
          <w:bCs/>
          <w:szCs w:val="21"/>
        </w:rPr>
        <w:t>fMRI</w:t>
      </w:r>
      <w:ins w:id="1354" w:author="sun shuting" w:date="2022-09-25T16:01:00Z">
        <w:r w:rsidR="009B3405">
          <w:rPr>
            <w:rFonts w:cs="Times New Roman" w:hint="eastAsia"/>
            <w:bCs/>
            <w:szCs w:val="21"/>
          </w:rPr>
          <w:t>和</w:t>
        </w:r>
        <w:r w:rsidR="009B3405">
          <w:rPr>
            <w:rFonts w:cs="Times New Roman" w:hint="eastAsia"/>
            <w:bCs/>
            <w:szCs w:val="21"/>
          </w:rPr>
          <w:t>P</w:t>
        </w:r>
        <w:r w:rsidR="009B3405">
          <w:rPr>
            <w:rFonts w:cs="Times New Roman"/>
            <w:bCs/>
            <w:szCs w:val="21"/>
          </w:rPr>
          <w:t>ET</w:t>
        </w:r>
      </w:ins>
      <w:r>
        <w:rPr>
          <w:rFonts w:cs="Times New Roman" w:hint="eastAsia"/>
          <w:bCs/>
          <w:szCs w:val="21"/>
        </w:rPr>
        <w:t>研究进行梳理，详细地分析了对“自我参照”的操作化定义，提供了描述和比较“自我参照”的数据库。本数据库神经成像研究中关于自我参照加工操作化定义的细节，并总结了几类可能会对影响自我参照加工机制的细节，为研究者清晰地理解“自我参照加工”的认知过程及神经基础提供框架。</w:t>
      </w:r>
    </w:p>
    <w:p w14:paraId="163CD9D8" w14:textId="77777777" w:rsidR="008C1974" w:rsidRDefault="00570D91">
      <w:pPr>
        <w:ind w:firstLineChars="200" w:firstLine="420"/>
        <w:rPr>
          <w:rFonts w:cs="Times New Roman"/>
          <w:bCs/>
          <w:szCs w:val="21"/>
        </w:rPr>
      </w:pPr>
      <w:r>
        <w:rPr>
          <w:rFonts w:cs="Times New Roman" w:hint="eastAsia"/>
          <w:bCs/>
          <w:szCs w:val="21"/>
        </w:rPr>
        <w:t>其次，本数据库</w:t>
      </w:r>
      <w:r>
        <w:rPr>
          <w:rFonts w:cs="Times New Roman" w:hint="eastAsia"/>
          <w:szCs w:val="21"/>
        </w:rPr>
        <w:t>为自我参照提供更精细的元分析数据库，</w:t>
      </w:r>
      <w:r>
        <w:rPr>
          <w:rFonts w:cs="Times New Roman" w:hint="eastAsia"/>
          <w:bCs/>
          <w:szCs w:val="21"/>
        </w:rPr>
        <w:t>将利于比较不同操作化定义对自我参照过程产生的影响，使心理概念与任务之间的关系更加清晰。这将进一步促进“自我参照”这一构念使用的规范性，提高对自我参照认知脑区定位的精确性，便于自我参照的功能解码。对自我参照过程的大脑网络的研究将有助于理解其背后的认知机制，为跨精神疾病诊疗提供依据。同时，本数据库的建立为后续可能从事类似数据库构建的学者提供了一定参考依据。</w:t>
      </w:r>
    </w:p>
    <w:p w14:paraId="377DDEDA" w14:textId="2672AB49" w:rsidR="008C1974" w:rsidRDefault="00570D91">
      <w:pPr>
        <w:ind w:firstLineChars="200" w:firstLine="420"/>
        <w:rPr>
          <w:rFonts w:cs="Times New Roman"/>
          <w:bCs/>
          <w:szCs w:val="21"/>
        </w:rPr>
      </w:pPr>
      <w:r>
        <w:rPr>
          <w:rFonts w:cs="Times New Roman" w:hint="eastAsia"/>
          <w:bCs/>
          <w:szCs w:val="21"/>
        </w:rPr>
        <w:t>本数据库作为首个针对单个心理构念的神经成像元分析数据库，在数据量和数据格式上仍然具有较大的提升空间。在数量上，未来需要加入更多的自我相关的神经成像研究，例如关于自我面孔识别的神经成像研究</w:t>
      </w:r>
      <w:r>
        <w:rPr>
          <w:rFonts w:cs="Times New Roman"/>
          <w:kern w:val="0"/>
          <w:szCs w:val="24"/>
          <w:highlight w:val="yellow"/>
          <w:vertAlign w:val="superscript"/>
        </w:rPr>
        <w:t>[</w:t>
      </w:r>
      <w:ins w:id="1355" w:author="sun shuting" w:date="2022-09-25T21:58:00Z">
        <w:r w:rsidR="00A2363E">
          <w:rPr>
            <w:rFonts w:cs="Times New Roman"/>
            <w:kern w:val="0"/>
            <w:szCs w:val="24"/>
            <w:highlight w:val="yellow"/>
            <w:vertAlign w:val="superscript"/>
          </w:rPr>
          <w:t>1</w:t>
        </w:r>
      </w:ins>
      <w:r>
        <w:rPr>
          <w:rFonts w:cs="Times New Roman"/>
          <w:kern w:val="0"/>
          <w:szCs w:val="24"/>
          <w:highlight w:val="yellow"/>
          <w:vertAlign w:val="superscript"/>
        </w:rPr>
        <w:t>7]</w:t>
      </w:r>
      <w:r>
        <w:rPr>
          <w:rFonts w:cs="Times New Roman" w:hint="eastAsia"/>
          <w:bCs/>
          <w:szCs w:val="21"/>
        </w:rPr>
        <w:t>、自传体记忆的神经成像研究等。在数据格式上，未来可能整合更加方便机读和自动化元分析的技术，例如，与</w:t>
      </w:r>
      <w:r>
        <w:rPr>
          <w:rFonts w:cs="Times New Roman" w:hint="eastAsia"/>
          <w:bCs/>
          <w:szCs w:val="21"/>
        </w:rPr>
        <w:t>D</w:t>
      </w:r>
      <w:r>
        <w:rPr>
          <w:rFonts w:cs="Times New Roman"/>
          <w:bCs/>
          <w:szCs w:val="21"/>
        </w:rPr>
        <w:t>atalad</w:t>
      </w:r>
      <w:r>
        <w:rPr>
          <w:rFonts w:cs="Times New Roman"/>
          <w:kern w:val="0"/>
          <w:szCs w:val="24"/>
          <w:highlight w:val="yellow"/>
          <w:vertAlign w:val="superscript"/>
        </w:rPr>
        <w:t>[</w:t>
      </w:r>
      <w:del w:id="1356" w:author="sun shuting" w:date="2022-09-25T21:59:00Z">
        <w:r w:rsidDel="00A2363E">
          <w:rPr>
            <w:rFonts w:cs="Times New Roman"/>
            <w:kern w:val="0"/>
            <w:szCs w:val="24"/>
            <w:highlight w:val="yellow"/>
            <w:vertAlign w:val="superscript"/>
          </w:rPr>
          <w:delText>31</w:delText>
        </w:r>
      </w:del>
      <w:ins w:id="1357" w:author="sun shuting" w:date="2022-09-25T21:59:00Z">
        <w:r w:rsidR="00A2363E">
          <w:rPr>
            <w:rFonts w:cs="Times New Roman"/>
            <w:kern w:val="0"/>
            <w:szCs w:val="24"/>
            <w:highlight w:val="yellow"/>
            <w:vertAlign w:val="superscript"/>
          </w:rPr>
          <w:t>3</w:t>
        </w:r>
      </w:ins>
      <w:ins w:id="1358" w:author="sun shuting" w:date="2022-09-28T17:16:00Z">
        <w:r w:rsidR="000533B5">
          <w:rPr>
            <w:rFonts w:cs="Times New Roman"/>
            <w:kern w:val="0"/>
            <w:szCs w:val="24"/>
            <w:highlight w:val="yellow"/>
            <w:vertAlign w:val="superscript"/>
          </w:rPr>
          <w:t>5</w:t>
        </w:r>
      </w:ins>
      <w:r>
        <w:rPr>
          <w:rFonts w:cs="Times New Roman"/>
          <w:kern w:val="0"/>
          <w:szCs w:val="24"/>
          <w:highlight w:val="yellow"/>
          <w:vertAlign w:val="superscript"/>
        </w:rPr>
        <w:t>]</w:t>
      </w:r>
      <w:r>
        <w:rPr>
          <w:rFonts w:cs="Times New Roman" w:hint="eastAsia"/>
          <w:bCs/>
          <w:szCs w:val="21"/>
        </w:rPr>
        <w:t>进行整合。</w:t>
      </w:r>
    </w:p>
    <w:p w14:paraId="72DB318D" w14:textId="77777777" w:rsidR="008C1974" w:rsidRDefault="00570D91">
      <w:pPr>
        <w:pStyle w:val="2"/>
        <w:rPr>
          <w:szCs w:val="21"/>
        </w:rPr>
      </w:pPr>
      <w:r>
        <w:t xml:space="preserve">5  </w:t>
      </w:r>
      <w:r>
        <w:t>数据使用方法和建议</w:t>
      </w:r>
    </w:p>
    <w:p w14:paraId="5E08DEB0" w14:textId="6D606B40" w:rsidR="008C1974" w:rsidRDefault="00570D91">
      <w:pPr>
        <w:ind w:firstLineChars="200" w:firstLine="420"/>
      </w:pPr>
      <w:r>
        <w:rPr>
          <w:rFonts w:hint="eastAsia"/>
        </w:rPr>
        <w:t>本</w:t>
      </w:r>
      <w:r>
        <w:t>数据库给</w:t>
      </w:r>
      <w:r>
        <w:rPr>
          <w:rFonts w:hint="eastAsia"/>
        </w:rPr>
        <w:t>包括自我参照操作化定义及其</w:t>
      </w:r>
      <w:r>
        <w:rPr>
          <w:rFonts w:hint="eastAsia"/>
        </w:rPr>
        <w:t>fMRI</w:t>
      </w:r>
      <w:r>
        <w:rPr>
          <w:rFonts w:hint="eastAsia"/>
        </w:rPr>
        <w:t>激活坐标点的结果，并使用了</w:t>
      </w:r>
      <w:r>
        <w:rPr>
          <w:rFonts w:hint="eastAsia"/>
        </w:rPr>
        <w:t>ALE</w:t>
      </w:r>
      <w:r>
        <w:rPr>
          <w:rFonts w:hint="eastAsia"/>
        </w:rPr>
        <w:t>神经成像元分析中常见的格式。未来研究可以根据操作化定义对感兴趣的自我参照加工过程进行分类并进行</w:t>
      </w:r>
      <w:r>
        <w:rPr>
          <w:rFonts w:hint="eastAsia"/>
        </w:rPr>
        <w:t>ALE</w:t>
      </w:r>
      <w:r>
        <w:rPr>
          <w:rFonts w:hint="eastAsia"/>
        </w:rPr>
        <w:t>的元分析，形成新的研究假设或者与其他认知过程的</w:t>
      </w:r>
      <w:r>
        <w:rPr>
          <w:rFonts w:hint="eastAsia"/>
        </w:rPr>
        <w:t>ALE</w:t>
      </w:r>
      <w:r>
        <w:rPr>
          <w:rFonts w:hint="eastAsia"/>
        </w:rPr>
        <w:t>结果进行比较分析。具体而言，研究者可以将“</w:t>
      </w:r>
      <w:r>
        <w:rPr>
          <w:rFonts w:hint="eastAsia"/>
        </w:rPr>
        <w:t>Self</w:t>
      </w:r>
      <w:r>
        <w:t>_Ref_Operationalization.CSV</w:t>
      </w:r>
      <w:r>
        <w:rPr>
          <w:rFonts w:hint="eastAsia"/>
        </w:rPr>
        <w:t>”文件中关于自我参照的操作化定义的信息与其研究兴趣相结合，对包含在本数据库中的研究进行分类和筛选，并提取各个实验中的激活坐标点数据进行神经成像的元分析</w:t>
      </w:r>
      <w:del w:id="1359" w:author="Yan XI" w:date="2022-07-25T09:15:00Z">
        <w:r>
          <w:rPr>
            <w:rFonts w:hint="eastAsia"/>
          </w:rPr>
          <w:delText xml:space="preserve"> </w:delText>
        </w:r>
      </w:del>
      <w:r>
        <w:rPr>
          <w:rFonts w:cs="Times New Roman"/>
          <w:kern w:val="0"/>
          <w:szCs w:val="24"/>
          <w:highlight w:val="yellow"/>
          <w:vertAlign w:val="superscript"/>
        </w:rPr>
        <w:t>[</w:t>
      </w:r>
      <w:ins w:id="1360" w:author="sun shuting" w:date="2022-09-25T22:00:00Z">
        <w:r w:rsidR="00237506">
          <w:rPr>
            <w:rFonts w:cs="Times New Roman"/>
            <w:kern w:val="0"/>
            <w:szCs w:val="24"/>
            <w:highlight w:val="yellow"/>
            <w:vertAlign w:val="superscript"/>
          </w:rPr>
          <w:t>1</w:t>
        </w:r>
      </w:ins>
      <w:ins w:id="1361" w:author="Yan XI" w:date="2022-07-25T09:15:00Z">
        <w:r>
          <w:rPr>
            <w:rFonts w:cs="Times New Roman"/>
            <w:kern w:val="0"/>
            <w:szCs w:val="24"/>
            <w:highlight w:val="yellow"/>
            <w:vertAlign w:val="superscript"/>
          </w:rPr>
          <w:t>7,</w:t>
        </w:r>
      </w:ins>
      <w:del w:id="1362" w:author="sun shuting" w:date="2022-09-25T21:59:00Z">
        <w:r w:rsidDel="00237506">
          <w:rPr>
            <w:rFonts w:cs="Times New Roman"/>
            <w:kern w:val="0"/>
            <w:szCs w:val="24"/>
            <w:highlight w:val="yellow"/>
            <w:vertAlign w:val="superscript"/>
          </w:rPr>
          <w:delText>32</w:delText>
        </w:r>
      </w:del>
      <w:ins w:id="1363" w:author="sun shuting" w:date="2022-09-25T21:59:00Z">
        <w:r w:rsidR="00237506">
          <w:rPr>
            <w:rFonts w:cs="Times New Roman"/>
            <w:kern w:val="0"/>
            <w:szCs w:val="24"/>
            <w:highlight w:val="yellow"/>
            <w:vertAlign w:val="superscript"/>
          </w:rPr>
          <w:t>3</w:t>
        </w:r>
      </w:ins>
      <w:ins w:id="1364" w:author="sun shuting" w:date="2022-09-28T17:13:00Z">
        <w:r w:rsidR="00852EA2">
          <w:rPr>
            <w:rFonts w:cs="Times New Roman"/>
            <w:kern w:val="0"/>
            <w:szCs w:val="24"/>
            <w:highlight w:val="yellow"/>
            <w:vertAlign w:val="superscript"/>
          </w:rPr>
          <w:t>5</w:t>
        </w:r>
      </w:ins>
      <w:del w:id="1365" w:author="Yan XI" w:date="2022-07-25T09:15:00Z">
        <w:r>
          <w:rPr>
            <w:rFonts w:cs="Times New Roman" w:hint="eastAsia"/>
            <w:kern w:val="0"/>
            <w:szCs w:val="24"/>
            <w:highlight w:val="yellow"/>
            <w:vertAlign w:val="superscript"/>
          </w:rPr>
          <w:delText>,33,</w:delText>
        </w:r>
      </w:del>
      <w:ins w:id="1366" w:author="Yan XI" w:date="2022-07-25T09:15:00Z">
        <w:r>
          <w:rPr>
            <w:rFonts w:cs="Times New Roman" w:hint="eastAsia"/>
            <w:kern w:val="0"/>
            <w:szCs w:val="24"/>
            <w:highlight w:val="yellow"/>
            <w:vertAlign w:val="superscript"/>
          </w:rPr>
          <w:t>-</w:t>
        </w:r>
      </w:ins>
      <w:del w:id="1367" w:author="Yan XI" w:date="2022-07-25T09:15:00Z">
        <w:r>
          <w:rPr>
            <w:rFonts w:cs="Times New Roman"/>
            <w:kern w:val="0"/>
            <w:szCs w:val="24"/>
            <w:highlight w:val="yellow"/>
            <w:vertAlign w:val="superscript"/>
          </w:rPr>
          <w:delText>7,</w:delText>
        </w:r>
      </w:del>
      <w:r>
        <w:rPr>
          <w:rFonts w:cs="Times New Roman"/>
          <w:kern w:val="0"/>
          <w:szCs w:val="24"/>
          <w:highlight w:val="yellow"/>
          <w:vertAlign w:val="superscript"/>
        </w:rPr>
        <w:t>3</w:t>
      </w:r>
      <w:del w:id="1368" w:author="sun shuting" w:date="2022-09-25T21:59:00Z">
        <w:r w:rsidDel="00237506">
          <w:rPr>
            <w:rFonts w:cs="Times New Roman"/>
            <w:kern w:val="0"/>
            <w:szCs w:val="24"/>
            <w:highlight w:val="yellow"/>
            <w:vertAlign w:val="superscript"/>
          </w:rPr>
          <w:delText>4</w:delText>
        </w:r>
      </w:del>
      <w:ins w:id="1369" w:author="sun shuting" w:date="2022-09-28T17:15:00Z">
        <w:r w:rsidR="005B70DA">
          <w:rPr>
            <w:rFonts w:cs="Times New Roman"/>
            <w:kern w:val="0"/>
            <w:szCs w:val="24"/>
            <w:highlight w:val="yellow"/>
            <w:vertAlign w:val="superscript"/>
          </w:rPr>
          <w:t>8</w:t>
        </w:r>
      </w:ins>
      <w:r>
        <w:rPr>
          <w:rFonts w:cs="Times New Roman"/>
          <w:kern w:val="0"/>
          <w:szCs w:val="24"/>
          <w:highlight w:val="yellow"/>
          <w:vertAlign w:val="superscript"/>
        </w:rPr>
        <w:t>]</w:t>
      </w:r>
      <w:r>
        <w:t>。</w:t>
      </w:r>
    </w:p>
    <w:p w14:paraId="1553F881" w14:textId="77777777" w:rsidR="008C1974" w:rsidRDefault="00570D91">
      <w:pPr>
        <w:pStyle w:val="2"/>
      </w:pPr>
      <w:r>
        <w:t xml:space="preserve">6  </w:t>
      </w:r>
      <w:r>
        <w:rPr>
          <w:rFonts w:hint="eastAsia"/>
        </w:rPr>
        <w:t>数据可用性声明</w:t>
      </w:r>
    </w:p>
    <w:p w14:paraId="51713C49" w14:textId="77777777" w:rsidR="008C1974" w:rsidRDefault="00570D91">
      <w:pPr>
        <w:ind w:firstLineChars="200" w:firstLine="420"/>
        <w:rPr>
          <w:rFonts w:cs="Times New Roman"/>
          <w:bCs/>
          <w:szCs w:val="21"/>
        </w:rPr>
      </w:pPr>
      <w:r>
        <w:rPr>
          <w:rFonts w:cs="Times New Roman" w:hint="eastAsia"/>
          <w:bCs/>
          <w:szCs w:val="21"/>
        </w:rPr>
        <w:t>本数据库由已发表期刊论文中的公开数据构成，可在科学数据银行</w:t>
      </w:r>
      <w:r>
        <w:rPr>
          <w:rFonts w:cs="Times New Roman" w:hint="eastAsia"/>
          <w:bCs/>
          <w:szCs w:val="21"/>
        </w:rPr>
        <w:t>(</w:t>
      </w:r>
      <w:r>
        <w:rPr>
          <w:rFonts w:cs="Times New Roman"/>
          <w:bCs/>
          <w:szCs w:val="21"/>
        </w:rPr>
        <w:t>Science Data Bank</w:t>
      </w:r>
      <w:r>
        <w:rPr>
          <w:rFonts w:cs="Times New Roman" w:hint="eastAsia"/>
          <w:bCs/>
          <w:szCs w:val="21"/>
        </w:rPr>
        <w:t>)</w:t>
      </w:r>
      <w:r>
        <w:rPr>
          <w:rFonts w:cs="Times New Roman" w:hint="eastAsia"/>
          <w:bCs/>
          <w:szCs w:val="21"/>
        </w:rPr>
        <w:t>中获得本数据库的原始数据，具体而言，本数据库可通过访问</w:t>
      </w:r>
      <w:r>
        <w:rPr>
          <w:rFonts w:cs="Times New Roman" w:hint="eastAsia"/>
          <w:bCs/>
          <w:szCs w:val="21"/>
        </w:rPr>
        <w:t>h</w:t>
      </w:r>
      <w:r>
        <w:rPr>
          <w:rFonts w:cs="Times New Roman"/>
          <w:bCs/>
          <w:szCs w:val="21"/>
        </w:rPr>
        <w:t>ttp://doi.org/10.57760/sciencedb.j00001.00469</w:t>
      </w:r>
      <w:r>
        <w:rPr>
          <w:rFonts w:cs="Times New Roman" w:hint="eastAsia"/>
          <w:bCs/>
          <w:szCs w:val="21"/>
        </w:rPr>
        <w:t>获得。如果您在研究中使用本数据库，请在参考文献中标注引用。本数据库禁止用于商业用途。</w:t>
      </w:r>
    </w:p>
    <w:p w14:paraId="0022AB0B" w14:textId="77777777" w:rsidR="008C1974" w:rsidRDefault="00570D91">
      <w:pPr>
        <w:pStyle w:val="2"/>
        <w:ind w:rightChars="100" w:right="210"/>
        <w:rPr>
          <w:ins w:id="1370" w:author="pucca" w:date="2022-07-25T09:24:00Z"/>
          <w:szCs w:val="28"/>
        </w:rPr>
      </w:pPr>
      <w:commentRangeStart w:id="1371"/>
      <w:ins w:id="1372" w:author="pucca" w:date="2022-07-25T09:24:00Z">
        <w:r>
          <w:rPr>
            <w:szCs w:val="28"/>
          </w:rPr>
          <w:lastRenderedPageBreak/>
          <w:t>数据作者分工职责</w:t>
        </w:r>
      </w:ins>
      <w:commentRangeEnd w:id="1371"/>
      <w:r>
        <w:commentReference w:id="1371"/>
      </w:r>
    </w:p>
    <w:p w14:paraId="588CB0EE" w14:textId="77777777" w:rsidR="008C1974" w:rsidRDefault="00570D91">
      <w:pPr>
        <w:ind w:firstLineChars="200" w:firstLine="420"/>
        <w:rPr>
          <w:ins w:id="1373" w:author="pucca" w:date="2022-07-25T09:24:00Z"/>
          <w:szCs w:val="21"/>
        </w:rPr>
      </w:pPr>
      <w:ins w:id="1374" w:author="pucca" w:date="2022-07-25T09:24:00Z">
        <w:r>
          <w:rPr>
            <w:szCs w:val="21"/>
          </w:rPr>
          <w:t>每个作者对成果的贡献应在本部分以单独行的方式进行简要描述。格式</w:t>
        </w:r>
        <w:r>
          <w:rPr>
            <w:rFonts w:hint="eastAsia"/>
            <w:szCs w:val="21"/>
          </w:rPr>
          <w:t>如下</w:t>
        </w:r>
        <w:r>
          <w:rPr>
            <w:szCs w:val="21"/>
          </w:rPr>
          <w:t>：</w:t>
        </w:r>
      </w:ins>
    </w:p>
    <w:p w14:paraId="286C91C0" w14:textId="567736F6" w:rsidR="008C1974" w:rsidRDefault="00570D91">
      <w:pPr>
        <w:rPr>
          <w:ins w:id="1375" w:author="sun shuting" w:date="2022-09-23T15:27:00Z"/>
          <w:rFonts w:asciiTheme="minorEastAsia" w:eastAsiaTheme="minorEastAsia" w:hAnsiTheme="minorEastAsia"/>
          <w:szCs w:val="21"/>
        </w:rPr>
      </w:pPr>
      <w:ins w:id="1376" w:author="pucca" w:date="2022-07-25T09:24:00Z">
        <w:r>
          <w:rPr>
            <w:szCs w:val="21"/>
          </w:rPr>
          <w:t>作者姓名（出生年</w:t>
        </w:r>
        <w:r>
          <w:rPr>
            <w:szCs w:val="21"/>
          </w:rPr>
          <w:t>—</w:t>
        </w:r>
        <w:r>
          <w:rPr>
            <w:szCs w:val="21"/>
          </w:rPr>
          <w:t>），性别，</w:t>
        </w:r>
        <w:r>
          <w:rPr>
            <w:szCs w:val="21"/>
          </w:rPr>
          <w:t>×</w:t>
        </w:r>
        <w:r>
          <w:rPr>
            <w:szCs w:val="21"/>
          </w:rPr>
          <w:t>省（市）</w:t>
        </w:r>
        <w:r>
          <w:rPr>
            <w:szCs w:val="21"/>
          </w:rPr>
          <w:t>×</w:t>
        </w:r>
        <w:r>
          <w:rPr>
            <w:szCs w:val="21"/>
          </w:rPr>
          <w:t>市人，学历，职称，研究方向为</w:t>
        </w:r>
        <w:r>
          <w:rPr>
            <w:szCs w:val="21"/>
          </w:rPr>
          <w:t>××</w:t>
        </w:r>
        <w:r>
          <w:rPr>
            <w:rFonts w:asciiTheme="minorEastAsia" w:eastAsiaTheme="minorEastAsia" w:hAnsiTheme="minorEastAsia" w:hint="eastAsia"/>
            <w:szCs w:val="21"/>
          </w:rPr>
          <w:t>。</w:t>
        </w:r>
        <w:r>
          <w:rPr>
            <w:szCs w:val="21"/>
          </w:rPr>
          <w:t>主要承担工作</w:t>
        </w:r>
        <w:r>
          <w:rPr>
            <w:rFonts w:hint="eastAsia"/>
            <w:szCs w:val="21"/>
          </w:rPr>
          <w:t>：</w:t>
        </w:r>
        <w:r>
          <w:rPr>
            <w:rFonts w:asciiTheme="minorEastAsia" w:eastAsiaTheme="minorEastAsia" w:hAnsiTheme="minorEastAsia"/>
            <w:szCs w:val="21"/>
          </w:rPr>
          <w:t>……</w:t>
        </w:r>
        <w:r>
          <w:rPr>
            <w:rFonts w:asciiTheme="minorEastAsia" w:eastAsiaTheme="minorEastAsia" w:hAnsiTheme="minorEastAsia" w:hint="eastAsia"/>
            <w:szCs w:val="21"/>
          </w:rPr>
          <w:t>。</w:t>
        </w:r>
      </w:ins>
    </w:p>
    <w:p w14:paraId="36846577" w14:textId="1C4417FF" w:rsidR="00695BD5" w:rsidRDefault="00695BD5">
      <w:pPr>
        <w:rPr>
          <w:ins w:id="1377" w:author="sun shuting" w:date="2022-09-24T00:41:00Z"/>
          <w:rFonts w:asciiTheme="minorEastAsia" w:eastAsiaTheme="minorEastAsia" w:hAnsiTheme="minorEastAsia"/>
          <w:szCs w:val="21"/>
        </w:rPr>
      </w:pPr>
      <w:ins w:id="1378" w:author="sun shuting" w:date="2022-09-23T15:27:00Z">
        <w:r>
          <w:rPr>
            <w:rFonts w:asciiTheme="minorEastAsia" w:eastAsiaTheme="minorEastAsia" w:hAnsiTheme="minorEastAsia" w:hint="eastAsia"/>
            <w:szCs w:val="21"/>
          </w:rPr>
          <w:t>胡传鹏</w:t>
        </w:r>
        <w:r>
          <w:rPr>
            <w:szCs w:val="21"/>
          </w:rPr>
          <w:t>（</w:t>
        </w:r>
        <w:r>
          <w:rPr>
            <w:rFonts w:hint="eastAsia"/>
            <w:szCs w:val="21"/>
          </w:rPr>
          <w:t>1</w:t>
        </w:r>
        <w:r>
          <w:rPr>
            <w:szCs w:val="21"/>
          </w:rPr>
          <w:t>987—</w:t>
        </w:r>
        <w:r>
          <w:rPr>
            <w:szCs w:val="21"/>
          </w:rPr>
          <w:t>），</w:t>
        </w:r>
      </w:ins>
      <w:ins w:id="1379" w:author="sun shuting" w:date="2022-09-23T15:34:00Z">
        <w:r w:rsidR="002F6335">
          <w:rPr>
            <w:rFonts w:hint="eastAsia"/>
            <w:szCs w:val="21"/>
          </w:rPr>
          <w:t>男</w:t>
        </w:r>
      </w:ins>
      <w:ins w:id="1380" w:author="sun shuting" w:date="2022-09-23T15:27:00Z">
        <w:r>
          <w:rPr>
            <w:szCs w:val="21"/>
          </w:rPr>
          <w:t>，</w:t>
        </w:r>
      </w:ins>
      <w:ins w:id="1381" w:author="sun shuting" w:date="2022-09-23T15:34:00Z">
        <w:r w:rsidR="002F6335">
          <w:rPr>
            <w:rFonts w:hint="eastAsia"/>
            <w:szCs w:val="21"/>
          </w:rPr>
          <w:t>湖北</w:t>
        </w:r>
      </w:ins>
      <w:ins w:id="1382" w:author="sun shuting" w:date="2022-09-23T15:27:00Z">
        <w:r>
          <w:rPr>
            <w:szCs w:val="21"/>
          </w:rPr>
          <w:t>省</w:t>
        </w:r>
      </w:ins>
      <w:ins w:id="1383" w:author="sun shuting" w:date="2022-09-24T11:09:00Z">
        <w:r w:rsidR="008A69DC">
          <w:rPr>
            <w:rFonts w:hint="eastAsia"/>
            <w:szCs w:val="21"/>
          </w:rPr>
          <w:t>荆州</w:t>
        </w:r>
      </w:ins>
      <w:ins w:id="1384" w:author="sun shuting" w:date="2022-09-23T15:27:00Z">
        <w:r>
          <w:rPr>
            <w:szCs w:val="21"/>
          </w:rPr>
          <w:t>市人，</w:t>
        </w:r>
      </w:ins>
      <w:ins w:id="1385" w:author="sun shuting" w:date="2022-09-23T15:35:00Z">
        <w:r w:rsidR="002F6335">
          <w:rPr>
            <w:rFonts w:hint="eastAsia"/>
            <w:szCs w:val="21"/>
          </w:rPr>
          <w:t>博士</w:t>
        </w:r>
      </w:ins>
      <w:ins w:id="1386" w:author="sun shuting" w:date="2022-09-23T15:27:00Z">
        <w:r>
          <w:rPr>
            <w:szCs w:val="21"/>
          </w:rPr>
          <w:t>，</w:t>
        </w:r>
      </w:ins>
      <w:ins w:id="1387" w:author="sun shuting" w:date="2022-09-23T15:35:00Z">
        <w:r w:rsidR="002F6335">
          <w:rPr>
            <w:rFonts w:hint="eastAsia"/>
            <w:szCs w:val="21"/>
          </w:rPr>
          <w:t>教授</w:t>
        </w:r>
      </w:ins>
      <w:ins w:id="1388" w:author="sun shuting" w:date="2022-09-23T15:27:00Z">
        <w:r>
          <w:rPr>
            <w:szCs w:val="21"/>
          </w:rPr>
          <w:t>，研究方向为</w:t>
        </w:r>
      </w:ins>
      <w:ins w:id="1389" w:author="sun shuting" w:date="2022-09-24T00:49:00Z">
        <w:r w:rsidR="00280069">
          <w:rPr>
            <w:rFonts w:hint="eastAsia"/>
            <w:szCs w:val="21"/>
          </w:rPr>
          <w:t>元科学、社会认知、精神疾病和贝叶斯层级模型</w:t>
        </w:r>
      </w:ins>
      <w:ins w:id="1390" w:author="sun shuting" w:date="2022-09-23T15:27:00Z">
        <w:r>
          <w:rPr>
            <w:rFonts w:asciiTheme="minorEastAsia" w:eastAsiaTheme="minorEastAsia" w:hAnsiTheme="minorEastAsia" w:hint="eastAsia"/>
            <w:szCs w:val="21"/>
          </w:rPr>
          <w:t>。</w:t>
        </w:r>
        <w:r>
          <w:rPr>
            <w:szCs w:val="21"/>
          </w:rPr>
          <w:t>主要承担工作</w:t>
        </w:r>
        <w:r>
          <w:rPr>
            <w:rFonts w:hint="eastAsia"/>
            <w:szCs w:val="21"/>
          </w:rPr>
          <w:t>：</w:t>
        </w:r>
      </w:ins>
      <w:ins w:id="1391" w:author="sun shuting" w:date="2022-09-24T00:43:00Z">
        <w:r w:rsidR="00CF68AB" w:rsidRPr="00CF68AB">
          <w:rPr>
            <w:rFonts w:hint="eastAsia"/>
            <w:szCs w:val="21"/>
          </w:rPr>
          <w:t>总体方案设计与组织实施</w:t>
        </w:r>
      </w:ins>
      <w:ins w:id="1392" w:author="sun shuting" w:date="2022-09-23T15:27:00Z">
        <w:r>
          <w:rPr>
            <w:rFonts w:asciiTheme="minorEastAsia" w:eastAsiaTheme="minorEastAsia" w:hAnsiTheme="minorEastAsia" w:hint="eastAsia"/>
            <w:szCs w:val="21"/>
          </w:rPr>
          <w:t>。</w:t>
        </w:r>
      </w:ins>
    </w:p>
    <w:p w14:paraId="0912AF5D" w14:textId="15EA82B0" w:rsidR="00D7609F" w:rsidRDefault="00D7609F" w:rsidP="00D7609F">
      <w:pPr>
        <w:rPr>
          <w:ins w:id="1393" w:author="sun shuting" w:date="2022-09-24T00:44:00Z"/>
          <w:rFonts w:asciiTheme="minorEastAsia" w:eastAsiaTheme="minorEastAsia" w:hAnsiTheme="minorEastAsia"/>
          <w:szCs w:val="21"/>
        </w:rPr>
      </w:pPr>
      <w:ins w:id="1394" w:author="sun shuting" w:date="2022-09-24T00:41:00Z">
        <w:r>
          <w:rPr>
            <w:rFonts w:asciiTheme="minorEastAsia" w:eastAsiaTheme="minorEastAsia" w:hAnsiTheme="minorEastAsia" w:hint="eastAsia"/>
            <w:szCs w:val="21"/>
          </w:rPr>
          <w:t>孙淑婷</w:t>
        </w:r>
        <w:r>
          <w:rPr>
            <w:szCs w:val="21"/>
          </w:rPr>
          <w:t>（</w:t>
        </w:r>
        <w:r>
          <w:rPr>
            <w:rFonts w:hint="eastAsia"/>
            <w:szCs w:val="21"/>
          </w:rPr>
          <w:t>1</w:t>
        </w:r>
        <w:r>
          <w:rPr>
            <w:szCs w:val="21"/>
          </w:rPr>
          <w:t>998—</w:t>
        </w:r>
        <w:r>
          <w:rPr>
            <w:szCs w:val="21"/>
          </w:rPr>
          <w:t>），</w:t>
        </w:r>
        <w:r>
          <w:rPr>
            <w:rFonts w:hint="eastAsia"/>
            <w:szCs w:val="21"/>
          </w:rPr>
          <w:t>女</w:t>
        </w:r>
        <w:r>
          <w:rPr>
            <w:szCs w:val="21"/>
          </w:rPr>
          <w:t>，</w:t>
        </w:r>
        <w:r>
          <w:rPr>
            <w:rFonts w:hint="eastAsia"/>
            <w:szCs w:val="21"/>
          </w:rPr>
          <w:t>福建</w:t>
        </w:r>
        <w:r>
          <w:rPr>
            <w:szCs w:val="21"/>
          </w:rPr>
          <w:t>省</w:t>
        </w:r>
        <w:r>
          <w:rPr>
            <w:rFonts w:hint="eastAsia"/>
            <w:szCs w:val="21"/>
          </w:rPr>
          <w:t>福州</w:t>
        </w:r>
        <w:r>
          <w:rPr>
            <w:szCs w:val="21"/>
          </w:rPr>
          <w:t>市人，</w:t>
        </w:r>
        <w:r>
          <w:rPr>
            <w:rFonts w:hint="eastAsia"/>
            <w:szCs w:val="21"/>
          </w:rPr>
          <w:t>硕士</w:t>
        </w:r>
        <w:r>
          <w:rPr>
            <w:szCs w:val="21"/>
          </w:rPr>
          <w:t>，</w:t>
        </w:r>
      </w:ins>
      <w:ins w:id="1395" w:author="sun shuting" w:date="2022-09-24T00:43:00Z">
        <w:r w:rsidR="00D05A03">
          <w:rPr>
            <w:rFonts w:hint="eastAsia"/>
            <w:szCs w:val="21"/>
          </w:rPr>
          <w:t>研究生</w:t>
        </w:r>
      </w:ins>
      <w:ins w:id="1396" w:author="sun shuting" w:date="2022-09-24T00:41:00Z">
        <w:r>
          <w:rPr>
            <w:szCs w:val="21"/>
          </w:rPr>
          <w:t>，研究方向为</w:t>
        </w:r>
      </w:ins>
      <w:ins w:id="1397" w:author="sun shuting" w:date="2022-09-24T00:50:00Z">
        <w:r w:rsidR="00280069">
          <w:rPr>
            <w:rFonts w:hint="eastAsia"/>
            <w:szCs w:val="21"/>
          </w:rPr>
          <w:t>元科学、</w:t>
        </w:r>
        <w:r w:rsidR="0060516E">
          <w:rPr>
            <w:rFonts w:hint="eastAsia"/>
            <w:szCs w:val="21"/>
          </w:rPr>
          <w:t>社会认知和精神疾病</w:t>
        </w:r>
      </w:ins>
      <w:ins w:id="1398" w:author="sun shuting" w:date="2022-09-24T00:41:00Z">
        <w:r>
          <w:rPr>
            <w:rFonts w:asciiTheme="minorEastAsia" w:eastAsiaTheme="minorEastAsia" w:hAnsiTheme="minorEastAsia" w:hint="eastAsia"/>
            <w:szCs w:val="21"/>
          </w:rPr>
          <w:t>。</w:t>
        </w:r>
        <w:r>
          <w:rPr>
            <w:szCs w:val="21"/>
          </w:rPr>
          <w:t>主要承担工作</w:t>
        </w:r>
        <w:r>
          <w:rPr>
            <w:rFonts w:hint="eastAsia"/>
            <w:szCs w:val="21"/>
          </w:rPr>
          <w:t>：</w:t>
        </w:r>
      </w:ins>
      <w:ins w:id="1399" w:author="sun shuting" w:date="2022-09-24T00:44:00Z">
        <w:r w:rsidR="00CF68AB" w:rsidRPr="00CF68AB">
          <w:rPr>
            <w:rFonts w:asciiTheme="minorEastAsia" w:eastAsiaTheme="minorEastAsia" w:hAnsiTheme="minorEastAsia" w:hint="eastAsia"/>
            <w:szCs w:val="21"/>
          </w:rPr>
          <w:t>数据采集、</w:t>
        </w:r>
      </w:ins>
      <w:ins w:id="1400" w:author="sun shuting" w:date="2022-09-24T00:45:00Z">
        <w:r w:rsidR="006169EC" w:rsidRPr="00CF68AB">
          <w:rPr>
            <w:rFonts w:asciiTheme="minorEastAsia" w:eastAsiaTheme="minorEastAsia" w:hAnsiTheme="minorEastAsia" w:hint="eastAsia"/>
            <w:szCs w:val="21"/>
          </w:rPr>
          <w:t>数据</w:t>
        </w:r>
      </w:ins>
      <w:ins w:id="1401" w:author="sun shuting" w:date="2022-09-24T00:46:00Z">
        <w:r w:rsidR="00E648F9">
          <w:rPr>
            <w:rFonts w:asciiTheme="minorEastAsia" w:eastAsiaTheme="minorEastAsia" w:hAnsiTheme="minorEastAsia" w:hint="eastAsia"/>
            <w:szCs w:val="21"/>
          </w:rPr>
          <w:t>校对</w:t>
        </w:r>
      </w:ins>
      <w:ins w:id="1402" w:author="sun shuting" w:date="2022-09-24T00:45:00Z">
        <w:r w:rsidR="006169EC">
          <w:rPr>
            <w:rFonts w:asciiTheme="minorEastAsia" w:eastAsiaTheme="minorEastAsia" w:hAnsiTheme="minorEastAsia" w:hint="eastAsia"/>
            <w:szCs w:val="21"/>
          </w:rPr>
          <w:t>、</w:t>
        </w:r>
      </w:ins>
      <w:ins w:id="1403" w:author="sun shuting" w:date="2022-09-24T00:44:00Z">
        <w:r w:rsidR="00CF68AB" w:rsidRPr="00CF68AB">
          <w:rPr>
            <w:rFonts w:asciiTheme="minorEastAsia" w:eastAsiaTheme="minorEastAsia" w:hAnsiTheme="minorEastAsia" w:hint="eastAsia"/>
            <w:szCs w:val="21"/>
          </w:rPr>
          <w:t>汇总整理</w:t>
        </w:r>
      </w:ins>
      <w:ins w:id="1404" w:author="sun shuting" w:date="2022-09-24T00:46:00Z">
        <w:r w:rsidR="00E648F9">
          <w:rPr>
            <w:rFonts w:asciiTheme="minorEastAsia" w:eastAsiaTheme="minorEastAsia" w:hAnsiTheme="minorEastAsia" w:hint="eastAsia"/>
            <w:szCs w:val="21"/>
          </w:rPr>
          <w:t>、数据分析</w:t>
        </w:r>
      </w:ins>
      <w:ins w:id="1405" w:author="sun shuting" w:date="2022-09-24T00:44:00Z">
        <w:r w:rsidR="00CF68AB" w:rsidRPr="00CF68AB">
          <w:rPr>
            <w:rFonts w:asciiTheme="minorEastAsia" w:eastAsiaTheme="minorEastAsia" w:hAnsiTheme="minorEastAsia" w:hint="eastAsia"/>
            <w:szCs w:val="21"/>
          </w:rPr>
          <w:t>及论文撰写</w:t>
        </w:r>
      </w:ins>
      <w:ins w:id="1406" w:author="sun shuting" w:date="2022-09-24T00:41:00Z">
        <w:r>
          <w:rPr>
            <w:rFonts w:asciiTheme="minorEastAsia" w:eastAsiaTheme="minorEastAsia" w:hAnsiTheme="minorEastAsia" w:hint="eastAsia"/>
            <w:szCs w:val="21"/>
          </w:rPr>
          <w:t>。</w:t>
        </w:r>
      </w:ins>
    </w:p>
    <w:p w14:paraId="7A35ECD2" w14:textId="15526BA1" w:rsidR="00F43869" w:rsidRDefault="00CF68AB" w:rsidP="00CF68AB">
      <w:pPr>
        <w:rPr>
          <w:ins w:id="1407" w:author="sun shuting" w:date="2022-09-24T01:14:00Z"/>
          <w:rFonts w:asciiTheme="minorEastAsia" w:eastAsiaTheme="minorEastAsia" w:hAnsiTheme="minorEastAsia"/>
          <w:szCs w:val="21"/>
        </w:rPr>
      </w:pPr>
      <w:ins w:id="1408" w:author="sun shuting" w:date="2022-09-24T00:44:00Z">
        <w:r>
          <w:rPr>
            <w:rFonts w:asciiTheme="minorEastAsia" w:eastAsiaTheme="minorEastAsia" w:hAnsiTheme="minorEastAsia" w:hint="eastAsia"/>
            <w:szCs w:val="21"/>
          </w:rPr>
          <w:t>王楠</w:t>
        </w:r>
        <w:r>
          <w:rPr>
            <w:szCs w:val="21"/>
          </w:rPr>
          <w:t>（</w:t>
        </w:r>
      </w:ins>
      <w:ins w:id="1409" w:author="sun shuting" w:date="2022-09-24T11:08:00Z">
        <w:r w:rsidR="00DF78A5">
          <w:rPr>
            <w:szCs w:val="21"/>
          </w:rPr>
          <w:t>2000</w:t>
        </w:r>
      </w:ins>
      <w:ins w:id="1410" w:author="sun shuting" w:date="2022-09-24T00:44:00Z">
        <w:r>
          <w:rPr>
            <w:szCs w:val="21"/>
          </w:rPr>
          <w:t>—</w:t>
        </w:r>
        <w:r>
          <w:rPr>
            <w:szCs w:val="21"/>
          </w:rPr>
          <w:t>），</w:t>
        </w:r>
        <w:r>
          <w:rPr>
            <w:rFonts w:hint="eastAsia"/>
            <w:szCs w:val="21"/>
          </w:rPr>
          <w:t>女</w:t>
        </w:r>
        <w:r>
          <w:rPr>
            <w:szCs w:val="21"/>
          </w:rPr>
          <w:t>，</w:t>
        </w:r>
        <w:r w:rsidR="006169EC">
          <w:rPr>
            <w:rFonts w:hint="eastAsia"/>
            <w:szCs w:val="21"/>
          </w:rPr>
          <w:t>江苏</w:t>
        </w:r>
        <w:r>
          <w:rPr>
            <w:szCs w:val="21"/>
          </w:rPr>
          <w:t>省</w:t>
        </w:r>
      </w:ins>
      <w:ins w:id="1411" w:author="sun shuting" w:date="2022-09-24T11:06:00Z">
        <w:r w:rsidR="00F4662B">
          <w:rPr>
            <w:rFonts w:hint="eastAsia"/>
            <w:szCs w:val="21"/>
          </w:rPr>
          <w:t>盐城</w:t>
        </w:r>
      </w:ins>
      <w:ins w:id="1412" w:author="sun shuting" w:date="2022-09-24T00:44:00Z">
        <w:r>
          <w:rPr>
            <w:szCs w:val="21"/>
          </w:rPr>
          <w:t>市人，</w:t>
        </w:r>
        <w:r w:rsidR="006169EC">
          <w:rPr>
            <w:rFonts w:hint="eastAsia"/>
            <w:szCs w:val="21"/>
          </w:rPr>
          <w:t>学士</w:t>
        </w:r>
        <w:r>
          <w:rPr>
            <w:szCs w:val="21"/>
          </w:rPr>
          <w:t>，</w:t>
        </w:r>
        <w:r w:rsidR="006169EC">
          <w:rPr>
            <w:rFonts w:hint="eastAsia"/>
            <w:szCs w:val="21"/>
          </w:rPr>
          <w:t>本科</w:t>
        </w:r>
        <w:r>
          <w:rPr>
            <w:rFonts w:hint="eastAsia"/>
            <w:szCs w:val="21"/>
          </w:rPr>
          <w:t>生</w:t>
        </w:r>
        <w:r>
          <w:rPr>
            <w:szCs w:val="21"/>
          </w:rPr>
          <w:t>，研究方向为</w:t>
        </w:r>
      </w:ins>
      <w:ins w:id="1413" w:author="sun shuting" w:date="2022-09-24T00:50:00Z">
        <w:r w:rsidR="0060516E">
          <w:rPr>
            <w:rFonts w:hint="eastAsia"/>
            <w:szCs w:val="21"/>
          </w:rPr>
          <w:t>元科学和</w:t>
        </w:r>
      </w:ins>
      <w:ins w:id="1414" w:author="sun shuting" w:date="2022-09-24T00:44:00Z">
        <w:r w:rsidR="006169EC">
          <w:rPr>
            <w:rFonts w:hint="eastAsia"/>
            <w:szCs w:val="21"/>
          </w:rPr>
          <w:t>心理语言学</w:t>
        </w:r>
        <w:r>
          <w:rPr>
            <w:rFonts w:asciiTheme="minorEastAsia" w:eastAsiaTheme="minorEastAsia" w:hAnsiTheme="minorEastAsia" w:hint="eastAsia"/>
            <w:szCs w:val="21"/>
          </w:rPr>
          <w:t>。</w:t>
        </w:r>
        <w:r>
          <w:rPr>
            <w:szCs w:val="21"/>
          </w:rPr>
          <w:t>主要承担工作</w:t>
        </w:r>
        <w:r>
          <w:rPr>
            <w:rFonts w:hint="eastAsia"/>
            <w:szCs w:val="21"/>
          </w:rPr>
          <w:t>：</w:t>
        </w:r>
        <w:r w:rsidRPr="00CF68AB">
          <w:rPr>
            <w:rFonts w:asciiTheme="minorEastAsia" w:eastAsiaTheme="minorEastAsia" w:hAnsiTheme="minorEastAsia" w:hint="eastAsia"/>
            <w:szCs w:val="21"/>
          </w:rPr>
          <w:t>数据采集、</w:t>
        </w:r>
      </w:ins>
      <w:ins w:id="1415" w:author="sun shuting" w:date="2022-09-24T00:46:00Z">
        <w:r w:rsidR="00E648F9" w:rsidRPr="00CF68AB">
          <w:rPr>
            <w:rFonts w:asciiTheme="minorEastAsia" w:eastAsiaTheme="minorEastAsia" w:hAnsiTheme="minorEastAsia" w:hint="eastAsia"/>
            <w:szCs w:val="21"/>
          </w:rPr>
          <w:t>数据</w:t>
        </w:r>
        <w:r w:rsidR="00E648F9">
          <w:rPr>
            <w:rFonts w:asciiTheme="minorEastAsia" w:eastAsiaTheme="minorEastAsia" w:hAnsiTheme="minorEastAsia" w:hint="eastAsia"/>
            <w:szCs w:val="21"/>
          </w:rPr>
          <w:t>校对、</w:t>
        </w:r>
      </w:ins>
      <w:ins w:id="1416" w:author="sun shuting" w:date="2022-09-24T00:44:00Z">
        <w:r w:rsidRPr="00CF68AB">
          <w:rPr>
            <w:rFonts w:asciiTheme="minorEastAsia" w:eastAsiaTheme="minorEastAsia" w:hAnsiTheme="minorEastAsia" w:hint="eastAsia"/>
            <w:szCs w:val="21"/>
          </w:rPr>
          <w:t>汇总整理及论文撰写</w:t>
        </w:r>
        <w:r>
          <w:rPr>
            <w:rFonts w:asciiTheme="minorEastAsia" w:eastAsiaTheme="minorEastAsia" w:hAnsiTheme="minorEastAsia" w:hint="eastAsia"/>
            <w:szCs w:val="21"/>
          </w:rPr>
          <w:t>。</w:t>
        </w:r>
      </w:ins>
    </w:p>
    <w:p w14:paraId="770F9596" w14:textId="3A7B3F27" w:rsidR="00CF68AB" w:rsidRPr="00F43869" w:rsidRDefault="00F43869" w:rsidP="00F43869">
      <w:pPr>
        <w:rPr>
          <w:ins w:id="1417" w:author="sun shuting" w:date="2022-09-24T00:44:00Z"/>
          <w:rFonts w:asciiTheme="minorEastAsia" w:eastAsiaTheme="minorEastAsia" w:hAnsiTheme="minorEastAsia"/>
          <w:szCs w:val="21"/>
        </w:rPr>
      </w:pPr>
      <w:ins w:id="1418" w:author="sun shuting" w:date="2022-09-24T01:14:00Z">
        <w:r>
          <w:rPr>
            <w:rFonts w:asciiTheme="minorEastAsia" w:eastAsiaTheme="minorEastAsia" w:hAnsiTheme="minorEastAsia" w:hint="eastAsia"/>
            <w:szCs w:val="21"/>
          </w:rPr>
          <w:t>温佳慧</w:t>
        </w:r>
        <w:r>
          <w:rPr>
            <w:szCs w:val="21"/>
          </w:rPr>
          <w:t>（</w:t>
        </w:r>
      </w:ins>
      <w:ins w:id="1419" w:author="sun shuting" w:date="2022-09-24T11:05:00Z">
        <w:r w:rsidR="007231A7">
          <w:rPr>
            <w:szCs w:val="21"/>
          </w:rPr>
          <w:t>2000</w:t>
        </w:r>
      </w:ins>
      <w:ins w:id="1420" w:author="sun shuting" w:date="2022-09-24T01:14:00Z">
        <w:r>
          <w:rPr>
            <w:szCs w:val="21"/>
          </w:rPr>
          <w:t>—</w:t>
        </w:r>
        <w:r>
          <w:rPr>
            <w:szCs w:val="21"/>
          </w:rPr>
          <w:t>），</w:t>
        </w:r>
        <w:r>
          <w:rPr>
            <w:rFonts w:hint="eastAsia"/>
            <w:szCs w:val="21"/>
          </w:rPr>
          <w:t>女</w:t>
        </w:r>
        <w:r>
          <w:rPr>
            <w:szCs w:val="21"/>
          </w:rPr>
          <w:t>，</w:t>
        </w:r>
        <w:r>
          <w:rPr>
            <w:rFonts w:hint="eastAsia"/>
            <w:szCs w:val="21"/>
          </w:rPr>
          <w:t>山西</w:t>
        </w:r>
        <w:r>
          <w:rPr>
            <w:szCs w:val="21"/>
          </w:rPr>
          <w:t>省</w:t>
        </w:r>
      </w:ins>
      <w:ins w:id="1421" w:author="sun shuting" w:date="2022-09-24T11:05:00Z">
        <w:r w:rsidR="007231A7">
          <w:rPr>
            <w:rFonts w:hint="eastAsia"/>
            <w:szCs w:val="21"/>
          </w:rPr>
          <w:t>太原</w:t>
        </w:r>
      </w:ins>
      <w:ins w:id="1422" w:author="sun shuting" w:date="2022-09-24T01:14:00Z">
        <w:r>
          <w:rPr>
            <w:szCs w:val="21"/>
          </w:rPr>
          <w:t>市人，</w:t>
        </w:r>
        <w:r>
          <w:rPr>
            <w:rFonts w:hint="eastAsia"/>
            <w:szCs w:val="21"/>
          </w:rPr>
          <w:t>硕士</w:t>
        </w:r>
        <w:r>
          <w:rPr>
            <w:szCs w:val="21"/>
          </w:rPr>
          <w:t>，</w:t>
        </w:r>
        <w:r>
          <w:rPr>
            <w:rFonts w:hint="eastAsia"/>
            <w:szCs w:val="21"/>
          </w:rPr>
          <w:t>研究生</w:t>
        </w:r>
        <w:r>
          <w:rPr>
            <w:szCs w:val="21"/>
          </w:rPr>
          <w:t>，研究方向为</w:t>
        </w:r>
        <w:r>
          <w:rPr>
            <w:rFonts w:hint="eastAsia"/>
            <w:szCs w:val="21"/>
          </w:rPr>
          <w:t>元科学和社会认知</w:t>
        </w:r>
        <w:r>
          <w:rPr>
            <w:rFonts w:asciiTheme="minorEastAsia" w:eastAsiaTheme="minorEastAsia" w:hAnsiTheme="minorEastAsia" w:hint="eastAsia"/>
            <w:szCs w:val="21"/>
          </w:rPr>
          <w:t>。</w:t>
        </w:r>
        <w:r>
          <w:rPr>
            <w:szCs w:val="21"/>
          </w:rPr>
          <w:t>主要承担工作</w:t>
        </w:r>
        <w:r>
          <w:rPr>
            <w:rFonts w:hint="eastAsia"/>
            <w:szCs w:val="21"/>
          </w:rPr>
          <w:t>：</w:t>
        </w:r>
        <w:r w:rsidRPr="00CF68AB">
          <w:rPr>
            <w:rFonts w:asciiTheme="minorEastAsia" w:eastAsiaTheme="minorEastAsia" w:hAnsiTheme="minorEastAsia" w:hint="eastAsia"/>
            <w:szCs w:val="21"/>
          </w:rPr>
          <w:t>数据</w:t>
        </w:r>
      </w:ins>
      <w:ins w:id="1423" w:author="sun shuting" w:date="2022-09-25T18:13:00Z">
        <w:r w:rsidR="00212553">
          <w:rPr>
            <w:rFonts w:asciiTheme="minorEastAsia" w:eastAsiaTheme="minorEastAsia" w:hAnsiTheme="minorEastAsia" w:hint="eastAsia"/>
            <w:szCs w:val="21"/>
          </w:rPr>
          <w:t>的</w:t>
        </w:r>
      </w:ins>
      <w:ins w:id="1424" w:author="sun shuting" w:date="2022-09-24T01:14:00Z">
        <w:r>
          <w:rPr>
            <w:rFonts w:asciiTheme="minorEastAsia" w:eastAsiaTheme="minorEastAsia" w:hAnsiTheme="minorEastAsia" w:hint="eastAsia"/>
            <w:szCs w:val="21"/>
          </w:rPr>
          <w:t>整理。</w:t>
        </w:r>
      </w:ins>
    </w:p>
    <w:p w14:paraId="68202CD1" w14:textId="5B8E2433" w:rsidR="008C1974" w:rsidRDefault="00570D91">
      <w:pPr>
        <w:spacing w:beforeLines="50" w:before="156" w:afterLines="50" w:after="156"/>
        <w:ind w:rightChars="100" w:right="210"/>
        <w:outlineLvl w:val="1"/>
        <w:rPr>
          <w:rFonts w:cs="Times New Roman"/>
          <w:b/>
          <w:bCs/>
          <w:sz w:val="28"/>
          <w:szCs w:val="24"/>
        </w:rPr>
      </w:pPr>
      <w:commentRangeStart w:id="1425"/>
      <w:r>
        <w:rPr>
          <w:rFonts w:cs="Times New Roman"/>
          <w:b/>
          <w:bCs/>
          <w:sz w:val="28"/>
          <w:szCs w:val="24"/>
        </w:rPr>
        <w:t>参考文献</w:t>
      </w:r>
      <w:commentRangeEnd w:id="1425"/>
      <w:r>
        <w:rPr>
          <w:rStyle w:val="af2"/>
        </w:rPr>
        <w:commentReference w:id="1425"/>
      </w:r>
    </w:p>
    <w:p w14:paraId="62C5C8CA" w14:textId="77777777" w:rsidR="008C1974" w:rsidRDefault="00570D91">
      <w:pPr>
        <w:pStyle w:val="22"/>
        <w:spacing w:line="276" w:lineRule="auto"/>
        <w:ind w:left="0" w:firstLine="0"/>
        <w:rPr>
          <w:rFonts w:cs="Times New Roman"/>
          <w:kern w:val="0"/>
          <w:szCs w:val="24"/>
        </w:rPr>
      </w:pPr>
      <w:r w:rsidRPr="005C24EC">
        <w:rPr>
          <w:rFonts w:cs="Times New Roman"/>
          <w:kern w:val="0"/>
          <w:szCs w:val="24"/>
          <w:rPrChange w:id="1426" w:author="sun shuting" w:date="2022-09-28T17:56:00Z">
            <w:rPr>
              <w:rFonts w:cs="Times New Roman"/>
              <w:kern w:val="0"/>
              <w:szCs w:val="24"/>
              <w:lang w:val="de-DE"/>
            </w:rPr>
          </w:rPrChange>
        </w:rPr>
        <w:t>[1]</w:t>
      </w:r>
      <w:r w:rsidRPr="005C24EC">
        <w:rPr>
          <w:rFonts w:cs="Times New Roman"/>
          <w:kern w:val="0"/>
          <w:szCs w:val="24"/>
          <w:rPrChange w:id="1427" w:author="sun shuting" w:date="2022-09-28T17:56:00Z">
            <w:rPr>
              <w:rFonts w:cs="Times New Roman"/>
              <w:kern w:val="0"/>
              <w:szCs w:val="24"/>
              <w:lang w:val="de-DE"/>
            </w:rPr>
          </w:rPrChange>
        </w:rPr>
        <w:tab/>
        <w:t xml:space="preserve">BENOIT R G, GILBERT S J, VOLLE E, et al. </w:t>
      </w:r>
      <w:r>
        <w:rPr>
          <w:rFonts w:cs="Times New Roman"/>
          <w:kern w:val="0"/>
          <w:szCs w:val="24"/>
        </w:rPr>
        <w:t>When I think about me and simulate you: Medial rostral prefrontal cortex and self-referential processes[J/OL]. NeuroImage, 2010, 50(3): 1340-1349. DOI:10.1016/j.neuroimage.2009.12.091.</w:t>
      </w:r>
    </w:p>
    <w:p w14:paraId="58B4DC93" w14:textId="77777777" w:rsidR="008C1974" w:rsidRDefault="00570D91">
      <w:pPr>
        <w:pStyle w:val="22"/>
        <w:spacing w:line="276" w:lineRule="auto"/>
        <w:ind w:left="0" w:firstLine="0"/>
        <w:rPr>
          <w:rFonts w:cs="Times New Roman"/>
          <w:kern w:val="0"/>
          <w:szCs w:val="24"/>
        </w:rPr>
      </w:pPr>
      <w:r>
        <w:rPr>
          <w:rFonts w:cs="Times New Roman"/>
          <w:kern w:val="0"/>
          <w:szCs w:val="24"/>
        </w:rPr>
        <w:t>[2]</w:t>
      </w:r>
      <w:r>
        <w:rPr>
          <w:rFonts w:cs="Times New Roman"/>
          <w:kern w:val="0"/>
          <w:szCs w:val="24"/>
        </w:rPr>
        <w:tab/>
        <w:t>MORAY N. Attention in Dichotic Listening: Affective Cues and the Influence of Instructions[J/OL]. Quarterly Journal of Experimental Psychology, 1959, 11(1): 56-60. DOI:10.1080/17470215908416289.</w:t>
      </w:r>
    </w:p>
    <w:p w14:paraId="2D7EE286" w14:textId="77777777" w:rsidR="008C1974" w:rsidRDefault="00570D91">
      <w:pPr>
        <w:pStyle w:val="22"/>
        <w:spacing w:line="276" w:lineRule="auto"/>
        <w:ind w:left="0" w:firstLine="0"/>
        <w:rPr>
          <w:rFonts w:cs="Times New Roman"/>
          <w:kern w:val="0"/>
          <w:szCs w:val="24"/>
        </w:rPr>
      </w:pPr>
      <w:r>
        <w:rPr>
          <w:rFonts w:cs="Times New Roman"/>
          <w:kern w:val="0"/>
          <w:szCs w:val="24"/>
        </w:rPr>
        <w:t>[3]</w:t>
      </w:r>
      <w:r>
        <w:rPr>
          <w:rFonts w:cs="Times New Roman"/>
          <w:kern w:val="0"/>
          <w:szCs w:val="24"/>
        </w:rPr>
        <w:tab/>
        <w:t>ROGERS T B, KUIPER N A, KIRKER W S. Self-reference and the encoding of personal information[J/OL]. Journal of Personality and Social Psychology, 1977, 35(9): 677-688. DOI:10.1037/0022-3514.35.9.677.</w:t>
      </w:r>
    </w:p>
    <w:p w14:paraId="77C4F077" w14:textId="77777777" w:rsidR="008C1974" w:rsidRDefault="00570D91">
      <w:pPr>
        <w:pStyle w:val="22"/>
        <w:spacing w:line="276" w:lineRule="auto"/>
        <w:ind w:left="0" w:firstLine="0"/>
        <w:rPr>
          <w:rFonts w:cs="Times New Roman"/>
          <w:kern w:val="0"/>
          <w:szCs w:val="24"/>
          <w:lang w:val="fr-FR"/>
        </w:rPr>
      </w:pPr>
      <w:r w:rsidRPr="005C24EC">
        <w:rPr>
          <w:rFonts w:cs="Times New Roman"/>
          <w:kern w:val="0"/>
          <w:szCs w:val="24"/>
          <w:lang w:val="en-IE"/>
        </w:rPr>
        <w:t>[4]</w:t>
      </w:r>
      <w:r w:rsidRPr="005C24EC">
        <w:rPr>
          <w:rFonts w:cs="Times New Roman"/>
          <w:kern w:val="0"/>
          <w:szCs w:val="24"/>
          <w:lang w:val="en-IE"/>
        </w:rPr>
        <w:tab/>
        <w:t xml:space="preserve">FINK G R, MARKOWITSCH H J, REINKEMEIER M, et al. </w:t>
      </w:r>
      <w:r>
        <w:rPr>
          <w:rFonts w:cs="Times New Roman"/>
          <w:kern w:val="0"/>
          <w:szCs w:val="24"/>
        </w:rPr>
        <w:t xml:space="preserve">Cerebral Representation of One’s Own Past: Neural Networks Involved in Autobiographical Memory[J/OL]. </w:t>
      </w:r>
      <w:r>
        <w:rPr>
          <w:rFonts w:cs="Times New Roman"/>
          <w:kern w:val="0"/>
          <w:szCs w:val="24"/>
          <w:lang w:val="fr-FR"/>
        </w:rPr>
        <w:t>Journal of Neuroscience, 1996, 16(13): 4275-4282. DOI:10.1523/JNEUROSCI.16-13-04275.1996.</w:t>
      </w:r>
    </w:p>
    <w:p w14:paraId="0419975F" w14:textId="57FBBD9F" w:rsidR="00C3583D" w:rsidRPr="00C3583D" w:rsidRDefault="00570D91" w:rsidP="00C3583D">
      <w:pPr>
        <w:pStyle w:val="22"/>
        <w:rPr>
          <w:ins w:id="1428" w:author="sun shuting" w:date="2022-09-25T22:32:00Z"/>
          <w:rFonts w:cs="Times New Roman"/>
          <w:kern w:val="0"/>
          <w:szCs w:val="24"/>
        </w:rPr>
      </w:pPr>
      <w:r>
        <w:rPr>
          <w:rFonts w:cs="Times New Roman"/>
          <w:kern w:val="0"/>
          <w:szCs w:val="24"/>
          <w:lang w:val="fr-FR"/>
        </w:rPr>
        <w:t>[5]</w:t>
      </w:r>
      <w:r>
        <w:rPr>
          <w:rFonts w:cs="Times New Roman"/>
          <w:kern w:val="0"/>
          <w:szCs w:val="24"/>
          <w:lang w:val="fr-FR"/>
        </w:rPr>
        <w:tab/>
        <w:t xml:space="preserve">KIRCHER T T J, SENIOR C, PHILLIPS M L, </w:t>
      </w:r>
      <w:r>
        <w:rPr>
          <w:rFonts w:cs="Times New Roman" w:hint="eastAsia"/>
          <w:kern w:val="0"/>
          <w:szCs w:val="24"/>
          <w:lang w:val="fr-FR"/>
        </w:rPr>
        <w:t>et al</w:t>
      </w:r>
      <w:r>
        <w:rPr>
          <w:rFonts w:cs="Times New Roman"/>
          <w:kern w:val="0"/>
          <w:szCs w:val="24"/>
          <w:lang w:val="fr-FR"/>
        </w:rPr>
        <w:t xml:space="preserve">. </w:t>
      </w:r>
      <w:r>
        <w:rPr>
          <w:rFonts w:cs="Times New Roman"/>
          <w:kern w:val="0"/>
          <w:szCs w:val="24"/>
        </w:rPr>
        <w:t>Towards a functional neuroanatomy of self processing: effects of faces and words[J/OL]. Cognitive Brain Research, 2000, 10(1): 133-144. DOI:10.1016/S0926-6410(00)00036-7.</w:t>
      </w:r>
      <w:ins w:id="1429" w:author="sun shuting" w:date="2022-09-25T22:32:00Z">
        <w:r w:rsidR="00C3583D" w:rsidRPr="00C3583D">
          <w:t xml:space="preserve"> </w:t>
        </w:r>
      </w:ins>
    </w:p>
    <w:p w14:paraId="64D0D8C6" w14:textId="77777777" w:rsidR="00C3583D" w:rsidRPr="00C3583D" w:rsidRDefault="00C3583D" w:rsidP="00C3583D">
      <w:pPr>
        <w:pStyle w:val="22"/>
        <w:rPr>
          <w:ins w:id="1430" w:author="sun shuting" w:date="2022-09-25T22:32:00Z"/>
          <w:rFonts w:cs="Times New Roman"/>
          <w:kern w:val="0"/>
          <w:szCs w:val="24"/>
        </w:rPr>
      </w:pPr>
      <w:ins w:id="1431" w:author="sun shuting" w:date="2022-09-25T22:32:00Z">
        <w:r w:rsidRPr="00C3583D">
          <w:rPr>
            <w:rFonts w:cs="Times New Roman"/>
            <w:kern w:val="0"/>
            <w:szCs w:val="24"/>
          </w:rPr>
          <w:t>[6]</w:t>
        </w:r>
        <w:r w:rsidRPr="00C3583D">
          <w:rPr>
            <w:rFonts w:cs="Times New Roman"/>
            <w:kern w:val="0"/>
            <w:szCs w:val="24"/>
          </w:rPr>
          <w:tab/>
          <w:t>ANDREWS-HANNA J R, REIDLER J S, SEPULCRE J, et al. Functional-Anatomic Fractionation of the Brain’s Default Network[J/OL]. Neuron, 2010, 65(4): 550-562. DOI:10.1016/j.neuron.2010.02.005.</w:t>
        </w:r>
      </w:ins>
    </w:p>
    <w:p w14:paraId="3B1905C9" w14:textId="77777777" w:rsidR="00C3583D" w:rsidRPr="00C3583D" w:rsidRDefault="00C3583D" w:rsidP="00C3583D">
      <w:pPr>
        <w:pStyle w:val="22"/>
        <w:rPr>
          <w:ins w:id="1432" w:author="sun shuting" w:date="2022-09-25T22:32:00Z"/>
          <w:rFonts w:cs="Times New Roman"/>
          <w:kern w:val="0"/>
          <w:szCs w:val="24"/>
        </w:rPr>
      </w:pPr>
      <w:ins w:id="1433" w:author="sun shuting" w:date="2022-09-25T22:32:00Z">
        <w:r w:rsidRPr="00C3583D">
          <w:rPr>
            <w:rFonts w:cs="Times New Roman"/>
            <w:kern w:val="0"/>
            <w:szCs w:val="24"/>
          </w:rPr>
          <w:t>[7]</w:t>
        </w:r>
        <w:r w:rsidRPr="00C3583D">
          <w:rPr>
            <w:rFonts w:cs="Times New Roman"/>
            <w:kern w:val="0"/>
            <w:szCs w:val="24"/>
          </w:rPr>
          <w:tab/>
          <w:t>QIN P, NORTHOFF G. How is our self related to midline regions and the default-mode network?[J/OL]. NeuroImage, 2011, 57(3): 1221-1233. DOI:10.1016/j.neuroimage.2011.05.028.</w:t>
        </w:r>
      </w:ins>
    </w:p>
    <w:p w14:paraId="49FFD266" w14:textId="77777777" w:rsidR="00C3583D" w:rsidRPr="00C3583D" w:rsidRDefault="00C3583D" w:rsidP="00C3583D">
      <w:pPr>
        <w:pStyle w:val="22"/>
        <w:rPr>
          <w:ins w:id="1434" w:author="sun shuting" w:date="2022-09-25T22:32:00Z"/>
          <w:rFonts w:cs="Times New Roman"/>
          <w:kern w:val="0"/>
          <w:szCs w:val="24"/>
        </w:rPr>
      </w:pPr>
      <w:ins w:id="1435" w:author="sun shuting" w:date="2022-09-25T22:32:00Z">
        <w:r w:rsidRPr="00C3583D">
          <w:rPr>
            <w:rFonts w:cs="Times New Roman"/>
            <w:kern w:val="0"/>
            <w:szCs w:val="24"/>
          </w:rPr>
          <w:t>[8]</w:t>
        </w:r>
        <w:r w:rsidRPr="00C3583D">
          <w:rPr>
            <w:rFonts w:cs="Times New Roman"/>
            <w:kern w:val="0"/>
            <w:szCs w:val="24"/>
          </w:rPr>
          <w:tab/>
          <w:t>SHELINE Y I, BARCH D M, PRICE J L, et al. The default mode network and self-referential processes in depression[J/OL]. Proceedings of the National Academy of Sciences, 2009, 106(6): 1942-1947. DOI:10.1073/pnas.0812686106.</w:t>
        </w:r>
      </w:ins>
    </w:p>
    <w:p w14:paraId="76377FD9" w14:textId="77777777" w:rsidR="00C3583D" w:rsidRPr="00C3583D" w:rsidRDefault="00C3583D" w:rsidP="00C3583D">
      <w:pPr>
        <w:pStyle w:val="22"/>
        <w:rPr>
          <w:ins w:id="1436" w:author="sun shuting" w:date="2022-09-25T22:32:00Z"/>
          <w:rFonts w:cs="Times New Roman"/>
          <w:kern w:val="0"/>
          <w:szCs w:val="24"/>
        </w:rPr>
      </w:pPr>
      <w:ins w:id="1437" w:author="sun shuting" w:date="2022-09-25T22:32:00Z">
        <w:r w:rsidRPr="00C3583D">
          <w:rPr>
            <w:rFonts w:cs="Times New Roman"/>
            <w:kern w:val="0"/>
            <w:szCs w:val="24"/>
          </w:rPr>
          <w:lastRenderedPageBreak/>
          <w:t>[9]</w:t>
        </w:r>
        <w:r w:rsidRPr="00C3583D">
          <w:rPr>
            <w:rFonts w:cs="Times New Roman"/>
            <w:kern w:val="0"/>
            <w:szCs w:val="24"/>
          </w:rPr>
          <w:tab/>
          <w:t>VAN DER MEER L, COSTAFREDA S, ALEMAN A, et al. Self-reflection and the brain: A theoretical review and meta-analysis of neuroimaging studies with implications for schizophrenia[J/OL]. Neuroscience &amp; Biobehavioral Reviews, 2010, 34(6): 935-946. DOI:10.1016/j.neubiorev.2009.12.004.</w:t>
        </w:r>
      </w:ins>
    </w:p>
    <w:p w14:paraId="4A309E25" w14:textId="77777777" w:rsidR="00C3583D" w:rsidRPr="00C3583D" w:rsidRDefault="00C3583D" w:rsidP="00C3583D">
      <w:pPr>
        <w:pStyle w:val="22"/>
        <w:rPr>
          <w:ins w:id="1438" w:author="sun shuting" w:date="2022-09-25T22:32:00Z"/>
          <w:rFonts w:cs="Times New Roman"/>
          <w:kern w:val="0"/>
          <w:szCs w:val="24"/>
        </w:rPr>
      </w:pPr>
      <w:ins w:id="1439" w:author="sun shuting" w:date="2022-09-25T22:32:00Z">
        <w:r w:rsidRPr="00C3583D">
          <w:rPr>
            <w:rFonts w:cs="Times New Roman"/>
            <w:kern w:val="0"/>
            <w:szCs w:val="24"/>
          </w:rPr>
          <w:t>[10]</w:t>
        </w:r>
        <w:r w:rsidRPr="00C3583D">
          <w:rPr>
            <w:rFonts w:cs="Times New Roman"/>
            <w:kern w:val="0"/>
            <w:szCs w:val="24"/>
          </w:rPr>
          <w:tab/>
          <w:t>PADMANABHAN A, LYNCH C J, SCHAER M, et al. The Default Mode Network in Autism[J/OL]. Biological Psychiatry: Cognitive Neuroscience and Neuroimaging, 2017, 2(6): 476-486. DOI:10.1016/j.bpsc.2017.04.004.</w:t>
        </w:r>
      </w:ins>
    </w:p>
    <w:p w14:paraId="462FC416" w14:textId="77777777" w:rsidR="00C3583D" w:rsidRPr="00C3583D" w:rsidRDefault="00C3583D" w:rsidP="00C3583D">
      <w:pPr>
        <w:pStyle w:val="22"/>
        <w:rPr>
          <w:ins w:id="1440" w:author="sun shuting" w:date="2022-09-25T22:32:00Z"/>
          <w:rFonts w:cs="Times New Roman"/>
          <w:kern w:val="0"/>
          <w:szCs w:val="24"/>
        </w:rPr>
      </w:pPr>
      <w:ins w:id="1441" w:author="sun shuting" w:date="2022-09-25T22:32:00Z">
        <w:r w:rsidRPr="00C3583D">
          <w:rPr>
            <w:rFonts w:cs="Times New Roman"/>
            <w:kern w:val="0"/>
            <w:szCs w:val="24"/>
          </w:rPr>
          <w:t>[11]</w:t>
        </w:r>
        <w:r w:rsidRPr="00C3583D">
          <w:rPr>
            <w:rFonts w:cs="Times New Roman"/>
            <w:kern w:val="0"/>
            <w:szCs w:val="24"/>
          </w:rPr>
          <w:tab/>
          <w:t>GADDY M A, INGRAM R E. A meta-analytic review of mood-congruent implicit memory in depressed mood[J/OL]. Clinical Psychology Review, 2014, 34(5): 402-416. DOI:10.1016/j.cpr.2014.06.001.</w:t>
        </w:r>
      </w:ins>
    </w:p>
    <w:p w14:paraId="3182673F" w14:textId="77777777" w:rsidR="00C3583D" w:rsidRPr="00C3583D" w:rsidRDefault="00C3583D" w:rsidP="00C3583D">
      <w:pPr>
        <w:pStyle w:val="22"/>
        <w:rPr>
          <w:ins w:id="1442" w:author="sun shuting" w:date="2022-09-25T22:32:00Z"/>
          <w:rFonts w:cs="Times New Roman"/>
          <w:kern w:val="0"/>
          <w:szCs w:val="24"/>
        </w:rPr>
      </w:pPr>
      <w:ins w:id="1443" w:author="sun shuting" w:date="2022-09-25T22:32:00Z">
        <w:r w:rsidRPr="00C3583D">
          <w:rPr>
            <w:rFonts w:cs="Times New Roman"/>
            <w:kern w:val="0"/>
            <w:szCs w:val="24"/>
          </w:rPr>
          <w:t>[12]</w:t>
        </w:r>
        <w:r w:rsidRPr="00C3583D">
          <w:rPr>
            <w:rFonts w:cs="Times New Roman"/>
            <w:kern w:val="0"/>
            <w:szCs w:val="24"/>
          </w:rPr>
          <w:tab/>
          <w:t>NOLEN-HOEKSEMA S, WISCO B E, LYUBOMIRSKY S. Rethinking Rumination[J/OL]. Perspectives on Psychological Science, 2008, 3(5): 400-424. DOI:10.1111/j.1745-6924.2008.00088.x.</w:t>
        </w:r>
      </w:ins>
    </w:p>
    <w:p w14:paraId="72BF9AE6" w14:textId="77777777" w:rsidR="00C3583D" w:rsidRPr="00596FD8" w:rsidRDefault="00C3583D" w:rsidP="00C3583D">
      <w:pPr>
        <w:pStyle w:val="22"/>
        <w:rPr>
          <w:ins w:id="1444" w:author="sun shuting" w:date="2022-09-25T22:32:00Z"/>
          <w:rFonts w:cs="Times New Roman"/>
          <w:kern w:val="0"/>
          <w:szCs w:val="24"/>
          <w:lang w:val="de-DE"/>
        </w:rPr>
      </w:pPr>
      <w:ins w:id="1445" w:author="sun shuting" w:date="2022-09-25T22:32:00Z">
        <w:r w:rsidRPr="00C3583D">
          <w:rPr>
            <w:rFonts w:cs="Times New Roman"/>
            <w:kern w:val="0"/>
            <w:szCs w:val="24"/>
          </w:rPr>
          <w:t>[13]</w:t>
        </w:r>
        <w:r w:rsidRPr="00C3583D">
          <w:rPr>
            <w:rFonts w:cs="Times New Roman"/>
            <w:kern w:val="0"/>
            <w:szCs w:val="24"/>
          </w:rPr>
          <w:tab/>
          <w:t xml:space="preserve">ZHOU H X, CHEN X, SHEN Y Q, et al. Rumination and the default mode network: Meta-analysis of brain imaging studies and implications for depression[J/OL]. </w:t>
        </w:r>
        <w:r w:rsidRPr="00596FD8">
          <w:rPr>
            <w:rFonts w:cs="Times New Roman"/>
            <w:kern w:val="0"/>
            <w:szCs w:val="24"/>
            <w:lang w:val="de-DE"/>
          </w:rPr>
          <w:t>NeuroImage, 2020, 206: 116287. DOI:10.1016/j.neuroimage.2019.116287.</w:t>
        </w:r>
      </w:ins>
    </w:p>
    <w:p w14:paraId="3BA6608B" w14:textId="77777777" w:rsidR="00C3583D" w:rsidRPr="00C3583D" w:rsidRDefault="00C3583D" w:rsidP="00C3583D">
      <w:pPr>
        <w:pStyle w:val="22"/>
        <w:rPr>
          <w:ins w:id="1446" w:author="sun shuting" w:date="2022-09-25T22:32:00Z"/>
          <w:rFonts w:cs="Times New Roman"/>
          <w:kern w:val="0"/>
          <w:szCs w:val="24"/>
        </w:rPr>
      </w:pPr>
      <w:ins w:id="1447" w:author="sun shuting" w:date="2022-09-25T22:32:00Z">
        <w:r w:rsidRPr="00596FD8">
          <w:rPr>
            <w:rFonts w:cs="Times New Roman"/>
            <w:kern w:val="0"/>
            <w:szCs w:val="24"/>
            <w:lang w:val="de-DE"/>
          </w:rPr>
          <w:t>[14]</w:t>
        </w:r>
        <w:r w:rsidRPr="00596FD8">
          <w:rPr>
            <w:rFonts w:cs="Times New Roman"/>
            <w:kern w:val="0"/>
            <w:szCs w:val="24"/>
            <w:lang w:val="de-DE"/>
          </w:rPr>
          <w:tab/>
          <w:t xml:space="preserve">NORTHOFF G, HEINZEL A, DE GRECK M, et al. </w:t>
        </w:r>
        <w:r w:rsidRPr="00C3583D">
          <w:rPr>
            <w:rFonts w:cs="Times New Roman"/>
            <w:kern w:val="0"/>
            <w:szCs w:val="24"/>
          </w:rPr>
          <w:t>Self-referential processing in our brain--a meta-analysis of imaging studies on the self[J/OL]. NeuroImage, 2006, 31(1): 440-457. DOI:10.1016/j.neuroimage.2005.12.002.</w:t>
        </w:r>
      </w:ins>
    </w:p>
    <w:p w14:paraId="78D2790D" w14:textId="77777777" w:rsidR="00C3583D" w:rsidRPr="00C3583D" w:rsidRDefault="00C3583D" w:rsidP="00C3583D">
      <w:pPr>
        <w:pStyle w:val="22"/>
        <w:rPr>
          <w:ins w:id="1448" w:author="sun shuting" w:date="2022-09-25T22:32:00Z"/>
          <w:rFonts w:cs="Times New Roman"/>
          <w:kern w:val="0"/>
          <w:szCs w:val="24"/>
        </w:rPr>
      </w:pPr>
      <w:ins w:id="1449" w:author="sun shuting" w:date="2022-09-25T22:32:00Z">
        <w:r w:rsidRPr="00C3583D">
          <w:rPr>
            <w:rFonts w:cs="Times New Roman"/>
            <w:kern w:val="0"/>
            <w:szCs w:val="24"/>
          </w:rPr>
          <w:t>[15]</w:t>
        </w:r>
        <w:r w:rsidRPr="00C3583D">
          <w:rPr>
            <w:rFonts w:cs="Times New Roman"/>
            <w:kern w:val="0"/>
            <w:szCs w:val="24"/>
          </w:rPr>
          <w:tab/>
          <w:t>FREWEN P, SCHROETER M L, RIVA G, et al. Neuroimaging the consciousness of self: Review, and conceptual-methodological framework[J/OL]. Neuroscience &amp; Biobehavioral Reviews, 2020, 112: 164-212. DOI:10.1016/j.neubiorev.2020.01.023.</w:t>
        </w:r>
      </w:ins>
    </w:p>
    <w:p w14:paraId="3D7AEFA5" w14:textId="77777777" w:rsidR="00C3583D" w:rsidRPr="00596FD8" w:rsidRDefault="00C3583D" w:rsidP="00C3583D">
      <w:pPr>
        <w:pStyle w:val="22"/>
        <w:rPr>
          <w:ins w:id="1450" w:author="sun shuting" w:date="2022-09-25T22:32:00Z"/>
          <w:rFonts w:cs="Times New Roman"/>
          <w:kern w:val="0"/>
          <w:szCs w:val="24"/>
          <w:lang w:val="de-DE"/>
        </w:rPr>
      </w:pPr>
      <w:ins w:id="1451" w:author="sun shuting" w:date="2022-09-25T22:32:00Z">
        <w:r w:rsidRPr="00C3583D">
          <w:rPr>
            <w:rFonts w:cs="Times New Roman" w:hint="eastAsia"/>
            <w:kern w:val="0"/>
            <w:szCs w:val="24"/>
          </w:rPr>
          <w:t>[16]</w:t>
        </w:r>
        <w:r w:rsidRPr="00C3583D">
          <w:rPr>
            <w:rFonts w:cs="Times New Roman" w:hint="eastAsia"/>
            <w:kern w:val="0"/>
            <w:szCs w:val="24"/>
          </w:rPr>
          <w:tab/>
          <w:t xml:space="preserve">OCHSNER K N, BEER J S, ROBERTSON E R, </w:t>
        </w:r>
        <w:r w:rsidRPr="00C3583D">
          <w:rPr>
            <w:rFonts w:cs="Times New Roman" w:hint="eastAsia"/>
            <w:kern w:val="0"/>
            <w:szCs w:val="24"/>
          </w:rPr>
          <w:t>等</w:t>
        </w:r>
        <w:r w:rsidRPr="00C3583D">
          <w:rPr>
            <w:rFonts w:cs="Times New Roman" w:hint="eastAsia"/>
            <w:kern w:val="0"/>
            <w:szCs w:val="24"/>
          </w:rPr>
          <w:t xml:space="preserve">. The neural correlates of direct and reflected self-knowledge[J/OL]. 2005: 18. </w:t>
        </w:r>
        <w:r w:rsidRPr="00596FD8">
          <w:rPr>
            <w:rFonts w:cs="Times New Roman" w:hint="eastAsia"/>
            <w:kern w:val="0"/>
            <w:szCs w:val="24"/>
            <w:lang w:val="de-DE"/>
          </w:rPr>
          <w:t>DOI:10.1016/j.neuroimage.2005.06.069.</w:t>
        </w:r>
      </w:ins>
    </w:p>
    <w:p w14:paraId="3048539A" w14:textId="77777777" w:rsidR="00C3583D" w:rsidRPr="00C3583D" w:rsidRDefault="00C3583D" w:rsidP="00C3583D">
      <w:pPr>
        <w:pStyle w:val="22"/>
        <w:rPr>
          <w:ins w:id="1452" w:author="sun shuting" w:date="2022-09-25T22:32:00Z"/>
          <w:rFonts w:cs="Times New Roman"/>
          <w:kern w:val="0"/>
          <w:szCs w:val="24"/>
        </w:rPr>
      </w:pPr>
      <w:ins w:id="1453" w:author="sun shuting" w:date="2022-09-25T22:32:00Z">
        <w:r w:rsidRPr="00596FD8">
          <w:rPr>
            <w:rFonts w:cs="Times New Roman"/>
            <w:kern w:val="0"/>
            <w:szCs w:val="24"/>
            <w:lang w:val="de-DE"/>
          </w:rPr>
          <w:t>[17]</w:t>
        </w:r>
        <w:r w:rsidRPr="00596FD8">
          <w:rPr>
            <w:rFonts w:cs="Times New Roman"/>
            <w:kern w:val="0"/>
            <w:szCs w:val="24"/>
            <w:lang w:val="de-DE"/>
          </w:rPr>
          <w:tab/>
          <w:t xml:space="preserve">HU C, DI X, EICKHOFF S B, et al. </w:t>
        </w:r>
        <w:r w:rsidRPr="00C3583D">
          <w:rPr>
            <w:rFonts w:cs="Times New Roman"/>
            <w:kern w:val="0"/>
            <w:szCs w:val="24"/>
          </w:rPr>
          <w:t>Distinct and common aspects of physical and psychological self-representation in the brain: A meta-analysis of self-bias in facial and self-referential judgements[J/OL]. Neuroscience &amp; Biobehavioral Reviews, 2016, 61: 197-207. DOI:10.1016/j.neubiorev.2015.12.003.</w:t>
        </w:r>
      </w:ins>
    </w:p>
    <w:p w14:paraId="61BBF96F" w14:textId="77777777" w:rsidR="00C3583D" w:rsidRPr="00C3583D" w:rsidRDefault="00C3583D" w:rsidP="00C3583D">
      <w:pPr>
        <w:pStyle w:val="22"/>
        <w:rPr>
          <w:ins w:id="1454" w:author="sun shuting" w:date="2022-09-25T22:32:00Z"/>
          <w:rFonts w:cs="Times New Roman"/>
          <w:kern w:val="0"/>
          <w:szCs w:val="24"/>
        </w:rPr>
      </w:pPr>
      <w:ins w:id="1455" w:author="sun shuting" w:date="2022-09-25T22:32:00Z">
        <w:r w:rsidRPr="005C24EC">
          <w:rPr>
            <w:rFonts w:cs="Times New Roman"/>
            <w:kern w:val="0"/>
            <w:szCs w:val="24"/>
            <w:lang w:val="en-IE"/>
            <w:rPrChange w:id="1456" w:author="sun shuting" w:date="2022-09-28T17:55:00Z">
              <w:rPr>
                <w:rFonts w:cs="Times New Roman"/>
                <w:kern w:val="0"/>
                <w:szCs w:val="24"/>
              </w:rPr>
            </w:rPrChange>
          </w:rPr>
          <w:t>[18]</w:t>
        </w:r>
        <w:r w:rsidRPr="005C24EC">
          <w:rPr>
            <w:rFonts w:cs="Times New Roman"/>
            <w:kern w:val="0"/>
            <w:szCs w:val="24"/>
            <w:lang w:val="en-IE"/>
            <w:rPrChange w:id="1457" w:author="sun shuting" w:date="2022-09-28T17:55:00Z">
              <w:rPr>
                <w:rFonts w:cs="Times New Roman"/>
                <w:kern w:val="0"/>
                <w:szCs w:val="24"/>
              </w:rPr>
            </w:rPrChange>
          </w:rPr>
          <w:tab/>
          <w:t xml:space="preserve">EISENBERG I W, BISSETT P G, ZEYNEP ENKAVI A, et al. </w:t>
        </w:r>
        <w:r w:rsidRPr="00C3583D">
          <w:rPr>
            <w:rFonts w:cs="Times New Roman"/>
            <w:kern w:val="0"/>
            <w:szCs w:val="24"/>
          </w:rPr>
          <w:t>Uncovering the structure of self-regulation through data-driven ontology discovery[J/OL]. Nature Communications, 2019, 10(1): 2319. DOI:10.1038/s41467-019-10301-1.</w:t>
        </w:r>
      </w:ins>
    </w:p>
    <w:p w14:paraId="035D03E6" w14:textId="77777777" w:rsidR="00C3583D" w:rsidRPr="00C3583D" w:rsidRDefault="00C3583D" w:rsidP="00C3583D">
      <w:pPr>
        <w:pStyle w:val="22"/>
        <w:rPr>
          <w:ins w:id="1458" w:author="sun shuting" w:date="2022-09-25T22:32:00Z"/>
          <w:rFonts w:cs="Times New Roman"/>
          <w:kern w:val="0"/>
          <w:szCs w:val="24"/>
        </w:rPr>
      </w:pPr>
      <w:ins w:id="1459" w:author="sun shuting" w:date="2022-09-25T22:32:00Z">
        <w:r w:rsidRPr="00C3583D">
          <w:rPr>
            <w:rFonts w:cs="Times New Roman" w:hint="eastAsia"/>
            <w:kern w:val="0"/>
            <w:szCs w:val="24"/>
          </w:rPr>
          <w:t>[19]</w:t>
        </w:r>
        <w:r w:rsidRPr="00C3583D">
          <w:rPr>
            <w:rFonts w:cs="Times New Roman" w:hint="eastAsia"/>
            <w:kern w:val="0"/>
            <w:szCs w:val="24"/>
          </w:rPr>
          <w:tab/>
        </w:r>
        <w:r w:rsidRPr="00C3583D">
          <w:rPr>
            <w:rFonts w:cs="Times New Roman" w:hint="eastAsia"/>
            <w:kern w:val="0"/>
            <w:szCs w:val="24"/>
          </w:rPr>
          <w:t>胡传鹏</w:t>
        </w:r>
        <w:r w:rsidRPr="00C3583D">
          <w:rPr>
            <w:rFonts w:cs="Times New Roman" w:hint="eastAsia"/>
            <w:kern w:val="0"/>
            <w:szCs w:val="24"/>
          </w:rPr>
          <w:t xml:space="preserve">, </w:t>
        </w:r>
        <w:r w:rsidRPr="00C3583D">
          <w:rPr>
            <w:rFonts w:cs="Times New Roman" w:hint="eastAsia"/>
            <w:kern w:val="0"/>
            <w:szCs w:val="24"/>
          </w:rPr>
          <w:t>王非</w:t>
        </w:r>
        <w:r w:rsidRPr="00C3583D">
          <w:rPr>
            <w:rFonts w:cs="Times New Roman" w:hint="eastAsia"/>
            <w:kern w:val="0"/>
            <w:szCs w:val="24"/>
          </w:rPr>
          <w:t xml:space="preserve">, </w:t>
        </w:r>
        <w:r w:rsidRPr="00C3583D">
          <w:rPr>
            <w:rFonts w:cs="Times New Roman" w:hint="eastAsia"/>
            <w:kern w:val="0"/>
            <w:szCs w:val="24"/>
          </w:rPr>
          <w:t>过继成思</w:t>
        </w:r>
        <w:r w:rsidRPr="00C3583D">
          <w:rPr>
            <w:rFonts w:cs="Times New Roman" w:hint="eastAsia"/>
            <w:kern w:val="0"/>
            <w:szCs w:val="24"/>
          </w:rPr>
          <w:t xml:space="preserve">, </w:t>
        </w:r>
        <w:r w:rsidRPr="00C3583D">
          <w:rPr>
            <w:rFonts w:cs="Times New Roman" w:hint="eastAsia"/>
            <w:kern w:val="0"/>
            <w:szCs w:val="24"/>
          </w:rPr>
          <w:t>等</w:t>
        </w:r>
        <w:r w:rsidRPr="00C3583D">
          <w:rPr>
            <w:rFonts w:cs="Times New Roman" w:hint="eastAsia"/>
            <w:kern w:val="0"/>
            <w:szCs w:val="24"/>
          </w:rPr>
          <w:t xml:space="preserve">. </w:t>
        </w:r>
        <w:r w:rsidRPr="00C3583D">
          <w:rPr>
            <w:rFonts w:cs="Times New Roman" w:hint="eastAsia"/>
            <w:kern w:val="0"/>
            <w:szCs w:val="24"/>
          </w:rPr>
          <w:t>心理学研究中的可重复性问题：从危机到契机</w:t>
        </w:r>
        <w:r w:rsidRPr="00C3583D">
          <w:rPr>
            <w:rFonts w:cs="Times New Roman" w:hint="eastAsia"/>
            <w:kern w:val="0"/>
            <w:szCs w:val="24"/>
          </w:rPr>
          <w:t xml:space="preserve">[J/OL]. </w:t>
        </w:r>
        <w:r w:rsidRPr="00C3583D">
          <w:rPr>
            <w:rFonts w:cs="Times New Roman" w:hint="eastAsia"/>
            <w:kern w:val="0"/>
            <w:szCs w:val="24"/>
          </w:rPr>
          <w:t>心理科学进展</w:t>
        </w:r>
        <w:r w:rsidRPr="00C3583D">
          <w:rPr>
            <w:rFonts w:cs="Times New Roman" w:hint="eastAsia"/>
            <w:kern w:val="0"/>
            <w:szCs w:val="24"/>
          </w:rPr>
          <w:t>, 2016, 24(9): 1504. DOI:10.3724/SP.J.1042.2016.01504.[HU Chuanpeng; DI Xin; LI Jiawei; SUI Jie; PENG Kaiping. (2015). Meta-analysis of Neuroimaging Studies. Advances in Psychological Science, 23(7),</w:t>
        </w:r>
        <w:r w:rsidRPr="00C3583D">
          <w:rPr>
            <w:rFonts w:cs="Times New Roman"/>
            <w:kern w:val="0"/>
            <w:szCs w:val="24"/>
          </w:rPr>
          <w:t xml:space="preserve"> 1118-1129.]</w:t>
        </w:r>
      </w:ins>
    </w:p>
    <w:p w14:paraId="226B499A" w14:textId="77777777" w:rsidR="00C3583D" w:rsidRPr="00C3583D" w:rsidRDefault="00C3583D" w:rsidP="00C3583D">
      <w:pPr>
        <w:pStyle w:val="22"/>
        <w:rPr>
          <w:ins w:id="1460" w:author="sun shuting" w:date="2022-09-25T22:32:00Z"/>
          <w:rFonts w:cs="Times New Roman"/>
          <w:kern w:val="0"/>
          <w:szCs w:val="24"/>
        </w:rPr>
      </w:pPr>
      <w:ins w:id="1461" w:author="sun shuting" w:date="2022-09-25T22:32:00Z">
        <w:r w:rsidRPr="00F87035">
          <w:rPr>
            <w:rFonts w:cs="Times New Roman"/>
            <w:kern w:val="0"/>
            <w:szCs w:val="24"/>
            <w:lang w:val="en-IE"/>
            <w:rPrChange w:id="1462" w:author="sun shuting" w:date="2022-09-25T23:09:00Z">
              <w:rPr>
                <w:rFonts w:cs="Times New Roman"/>
                <w:kern w:val="0"/>
                <w:szCs w:val="24"/>
                <w:lang w:val="de-DE"/>
              </w:rPr>
            </w:rPrChange>
          </w:rPr>
          <w:t>[20]</w:t>
        </w:r>
        <w:r w:rsidRPr="00F87035">
          <w:rPr>
            <w:rFonts w:cs="Times New Roman"/>
            <w:kern w:val="0"/>
            <w:szCs w:val="24"/>
            <w:lang w:val="en-IE"/>
            <w:rPrChange w:id="1463" w:author="sun shuting" w:date="2022-09-25T23:09:00Z">
              <w:rPr>
                <w:rFonts w:cs="Times New Roman"/>
                <w:kern w:val="0"/>
                <w:szCs w:val="24"/>
                <w:lang w:val="de-DE"/>
              </w:rPr>
            </w:rPrChange>
          </w:rPr>
          <w:tab/>
          <w:t xml:space="preserve">BRACHEM J, FRANK M, KVETNAYA T, et al. </w:t>
        </w:r>
        <w:r w:rsidRPr="00C3583D">
          <w:rPr>
            <w:rFonts w:cs="Times New Roman"/>
            <w:kern w:val="0"/>
            <w:szCs w:val="24"/>
          </w:rPr>
          <w:t>Replication Crisis, p-Hacking, and Open Science. An Inquiry into Questionable Research Practices in Student Projects and Impulses for the Teaching Environment[J/OL]. PSYCHOLOGISCHE RUNDSCHAU, 2022, 73(1): 1-17. DOI:10.1026/0033-3042/a000562.</w:t>
        </w:r>
      </w:ins>
    </w:p>
    <w:p w14:paraId="08F35185" w14:textId="77777777" w:rsidR="00C3583D" w:rsidRPr="00F87035" w:rsidRDefault="00C3583D" w:rsidP="00C3583D">
      <w:pPr>
        <w:pStyle w:val="22"/>
        <w:rPr>
          <w:ins w:id="1464" w:author="sun shuting" w:date="2022-09-25T22:32:00Z"/>
          <w:rFonts w:cs="Times New Roman"/>
          <w:kern w:val="0"/>
          <w:szCs w:val="24"/>
          <w:lang w:val="de-DE"/>
          <w:rPrChange w:id="1465" w:author="sun shuting" w:date="2022-09-25T23:09:00Z">
            <w:rPr>
              <w:ins w:id="1466" w:author="sun shuting" w:date="2022-09-25T22:32:00Z"/>
              <w:rFonts w:cs="Times New Roman"/>
              <w:kern w:val="0"/>
              <w:szCs w:val="24"/>
            </w:rPr>
          </w:rPrChange>
        </w:rPr>
      </w:pPr>
      <w:ins w:id="1467" w:author="sun shuting" w:date="2022-09-25T22:32:00Z">
        <w:r w:rsidRPr="00C3583D">
          <w:rPr>
            <w:rFonts w:cs="Times New Roman"/>
            <w:kern w:val="0"/>
            <w:szCs w:val="24"/>
          </w:rPr>
          <w:t>[21]</w:t>
        </w:r>
        <w:r w:rsidRPr="00C3583D">
          <w:rPr>
            <w:rFonts w:cs="Times New Roman"/>
            <w:kern w:val="0"/>
            <w:szCs w:val="24"/>
          </w:rPr>
          <w:tab/>
          <w:t xml:space="preserve">EARP B D, TRAFIMOW D. Replication, falsification, and the crisis of confidence in social psychology[J/OL]. </w:t>
        </w:r>
        <w:r w:rsidRPr="00F87035">
          <w:rPr>
            <w:rFonts w:cs="Times New Roman"/>
            <w:kern w:val="0"/>
            <w:szCs w:val="24"/>
            <w:lang w:val="de-DE"/>
            <w:rPrChange w:id="1468" w:author="sun shuting" w:date="2022-09-25T23:09:00Z">
              <w:rPr>
                <w:rFonts w:cs="Times New Roman"/>
                <w:kern w:val="0"/>
                <w:szCs w:val="24"/>
              </w:rPr>
            </w:rPrChange>
          </w:rPr>
          <w:t>FRONTIERS IN PSYCHOLOGY, 2015, 6. DOI:10.3389/fpsyg.2015.00621.</w:t>
        </w:r>
      </w:ins>
    </w:p>
    <w:p w14:paraId="798B141C" w14:textId="3539F41C" w:rsidR="00C3583D" w:rsidRDefault="00C3583D" w:rsidP="00C3583D">
      <w:pPr>
        <w:pStyle w:val="22"/>
        <w:rPr>
          <w:ins w:id="1469" w:author="sun shuting" w:date="2022-09-28T17:13:00Z"/>
          <w:rFonts w:cs="Times New Roman"/>
          <w:kern w:val="0"/>
          <w:szCs w:val="24"/>
        </w:rPr>
      </w:pPr>
      <w:ins w:id="1470" w:author="sun shuting" w:date="2022-09-25T22:32:00Z">
        <w:r w:rsidRPr="00596FD8">
          <w:rPr>
            <w:rFonts w:cs="Times New Roman"/>
            <w:kern w:val="0"/>
            <w:szCs w:val="24"/>
            <w:lang w:val="de-DE"/>
          </w:rPr>
          <w:t>[22]</w:t>
        </w:r>
        <w:r w:rsidRPr="00596FD8">
          <w:rPr>
            <w:rFonts w:cs="Times New Roman"/>
            <w:kern w:val="0"/>
            <w:szCs w:val="24"/>
            <w:lang w:val="de-DE"/>
          </w:rPr>
          <w:tab/>
          <w:t xml:space="preserve">YARKONI T, POLDRACK R A, NICHOLS T E, et al. </w:t>
        </w:r>
        <w:r w:rsidRPr="00C3583D">
          <w:rPr>
            <w:rFonts w:cs="Times New Roman"/>
            <w:kern w:val="0"/>
            <w:szCs w:val="24"/>
          </w:rPr>
          <w:t xml:space="preserve">Large-scale automated synthesis of human functional neuroimaging data[J/OL]. Nature Methods, 2011, 8(8): 665-670. </w:t>
        </w:r>
        <w:r w:rsidRPr="00C3583D">
          <w:rPr>
            <w:rFonts w:cs="Times New Roman"/>
            <w:kern w:val="0"/>
            <w:szCs w:val="24"/>
          </w:rPr>
          <w:lastRenderedPageBreak/>
          <w:t>DOI:10.1038/nmeth.1635.</w:t>
        </w:r>
      </w:ins>
    </w:p>
    <w:p w14:paraId="39DA081E" w14:textId="544596CD" w:rsidR="00852EA2" w:rsidRPr="00C3583D" w:rsidRDefault="00852EA2" w:rsidP="00852EA2">
      <w:pPr>
        <w:pStyle w:val="22"/>
        <w:rPr>
          <w:ins w:id="1471" w:author="sun shuting" w:date="2022-09-28T17:13:00Z"/>
          <w:rFonts w:cs="Times New Roman"/>
          <w:kern w:val="0"/>
          <w:szCs w:val="24"/>
        </w:rPr>
      </w:pPr>
      <w:ins w:id="1472" w:author="sun shuting" w:date="2022-09-28T17:13:00Z">
        <w:r w:rsidRPr="00C3583D">
          <w:rPr>
            <w:rFonts w:cs="Times New Roman" w:hint="eastAsia"/>
            <w:kern w:val="0"/>
            <w:szCs w:val="24"/>
          </w:rPr>
          <w:t>[23]</w:t>
        </w:r>
        <w:r w:rsidRPr="00C3583D">
          <w:rPr>
            <w:rFonts w:cs="Times New Roman" w:hint="eastAsia"/>
            <w:kern w:val="0"/>
            <w:szCs w:val="24"/>
          </w:rPr>
          <w:tab/>
        </w:r>
        <w:r w:rsidRPr="00852EA2">
          <w:rPr>
            <w:rFonts w:cs="Times New Roman" w:hint="eastAsia"/>
            <w:kern w:val="0"/>
            <w:szCs w:val="24"/>
          </w:rPr>
          <w:t xml:space="preserve">DOCKÈS J, POLDRACK R A, PRIMET R, </w:t>
        </w:r>
        <w:r w:rsidRPr="00852EA2">
          <w:rPr>
            <w:rFonts w:cs="Times New Roman" w:hint="eastAsia"/>
            <w:kern w:val="0"/>
            <w:szCs w:val="24"/>
          </w:rPr>
          <w:t>等</w:t>
        </w:r>
        <w:r w:rsidRPr="00852EA2">
          <w:rPr>
            <w:rFonts w:cs="Times New Roman" w:hint="eastAsia"/>
            <w:kern w:val="0"/>
            <w:szCs w:val="24"/>
          </w:rPr>
          <w:t>. NeuroQuery, comprehensive meta-analysis of human brain mapping[J/OL]. eLife, 2020, 9: e53385. DOI:10.7554/eLife.53385.</w:t>
        </w:r>
      </w:ins>
    </w:p>
    <w:p w14:paraId="678F6A3C" w14:textId="3196EE9C" w:rsidR="00C3583D" w:rsidRPr="00C3583D" w:rsidRDefault="00C3583D" w:rsidP="00C3583D">
      <w:pPr>
        <w:pStyle w:val="22"/>
        <w:rPr>
          <w:ins w:id="1473" w:author="sun shuting" w:date="2022-09-25T22:32:00Z"/>
          <w:rFonts w:cs="Times New Roman"/>
          <w:kern w:val="0"/>
          <w:szCs w:val="24"/>
        </w:rPr>
      </w:pPr>
      <w:ins w:id="1474" w:author="sun shuting" w:date="2022-09-25T22:32:00Z">
        <w:r w:rsidRPr="00C3583D">
          <w:rPr>
            <w:rFonts w:cs="Times New Roman" w:hint="eastAsia"/>
            <w:kern w:val="0"/>
            <w:szCs w:val="24"/>
          </w:rPr>
          <w:t>[2</w:t>
        </w:r>
      </w:ins>
      <w:ins w:id="1475" w:author="sun shuting" w:date="2022-09-28T17:13:00Z">
        <w:r w:rsidR="00852EA2">
          <w:rPr>
            <w:rFonts w:cs="Times New Roman"/>
            <w:kern w:val="0"/>
            <w:szCs w:val="24"/>
          </w:rPr>
          <w:t>4</w:t>
        </w:r>
      </w:ins>
      <w:ins w:id="1476" w:author="sun shuting" w:date="2022-09-25T22:32:00Z">
        <w:r w:rsidRPr="00C3583D">
          <w:rPr>
            <w:rFonts w:cs="Times New Roman" w:hint="eastAsia"/>
            <w:kern w:val="0"/>
            <w:szCs w:val="24"/>
          </w:rPr>
          <w:t>]</w:t>
        </w:r>
        <w:r w:rsidRPr="00C3583D">
          <w:rPr>
            <w:rFonts w:cs="Times New Roman" w:hint="eastAsia"/>
            <w:kern w:val="0"/>
            <w:szCs w:val="24"/>
          </w:rPr>
          <w:tab/>
        </w:r>
        <w:r w:rsidRPr="00C3583D">
          <w:rPr>
            <w:rFonts w:cs="Times New Roman" w:hint="eastAsia"/>
            <w:kern w:val="0"/>
            <w:szCs w:val="24"/>
          </w:rPr>
          <w:t>刘宇</w:t>
        </w:r>
        <w:r w:rsidRPr="00C3583D">
          <w:rPr>
            <w:rFonts w:cs="Times New Roman" w:hint="eastAsia"/>
            <w:kern w:val="0"/>
            <w:szCs w:val="24"/>
          </w:rPr>
          <w:t xml:space="preserve">, </w:t>
        </w:r>
        <w:r w:rsidRPr="00C3583D">
          <w:rPr>
            <w:rFonts w:cs="Times New Roman" w:hint="eastAsia"/>
            <w:kern w:val="0"/>
            <w:szCs w:val="24"/>
          </w:rPr>
          <w:t>陈树铨</w:t>
        </w:r>
        <w:r w:rsidRPr="00C3583D">
          <w:rPr>
            <w:rFonts w:cs="Times New Roman" w:hint="eastAsia"/>
            <w:kern w:val="0"/>
            <w:szCs w:val="24"/>
          </w:rPr>
          <w:t xml:space="preserve">, </w:t>
        </w:r>
        <w:r w:rsidRPr="00C3583D">
          <w:rPr>
            <w:rFonts w:cs="Times New Roman" w:hint="eastAsia"/>
            <w:kern w:val="0"/>
            <w:szCs w:val="24"/>
          </w:rPr>
          <w:t>樊富珉等</w:t>
        </w:r>
        <w:r w:rsidRPr="00C3583D">
          <w:rPr>
            <w:rFonts w:cs="Times New Roman" w:hint="eastAsia"/>
            <w:kern w:val="0"/>
            <w:szCs w:val="24"/>
          </w:rPr>
          <w:t xml:space="preserve">. </w:t>
        </w:r>
        <w:r w:rsidRPr="00C3583D">
          <w:rPr>
            <w:rFonts w:cs="Times New Roman" w:hint="eastAsia"/>
            <w:kern w:val="0"/>
            <w:szCs w:val="24"/>
          </w:rPr>
          <w:t>开放式荟萃分析的规范化报告</w:t>
        </w:r>
        <w:r w:rsidRPr="00C3583D">
          <w:rPr>
            <w:rFonts w:cs="Times New Roman" w:hint="eastAsia"/>
            <w:kern w:val="0"/>
            <w:szCs w:val="24"/>
          </w:rPr>
          <w:t xml:space="preserve">[J]. </w:t>
        </w:r>
        <w:r w:rsidRPr="00C3583D">
          <w:rPr>
            <w:rFonts w:cs="Times New Roman" w:hint="eastAsia"/>
            <w:kern w:val="0"/>
            <w:szCs w:val="24"/>
          </w:rPr>
          <w:t>中国科学（生命科学）</w:t>
        </w:r>
        <w:r w:rsidRPr="00C3583D">
          <w:rPr>
            <w:rFonts w:cs="Times New Roman" w:hint="eastAsia"/>
            <w:kern w:val="0"/>
            <w:szCs w:val="24"/>
          </w:rPr>
          <w:t>, 2021(6): 764-778.[Liu Y, Chen S Q, Fan F M, et al. A standardized checklist on meta-analysis reporting in the open science era . Sci Sin Vitae, 2021, 51: 764</w:t>
        </w:r>
        <w:r w:rsidRPr="00C3583D">
          <w:rPr>
            <w:rFonts w:cs="Times New Roman" w:hint="eastAsia"/>
            <w:kern w:val="0"/>
            <w:szCs w:val="24"/>
          </w:rPr>
          <w:t>–</w:t>
        </w:r>
        <w:r w:rsidRPr="00C3583D">
          <w:rPr>
            <w:rFonts w:cs="Times New Roman" w:hint="eastAsia"/>
            <w:kern w:val="0"/>
            <w:szCs w:val="24"/>
          </w:rPr>
          <w:t>778, doi: 10.1360/SSV-2021-0009]</w:t>
        </w:r>
      </w:ins>
    </w:p>
    <w:p w14:paraId="03EB6794" w14:textId="61DE3AA3" w:rsidR="00C3583D" w:rsidRPr="00C3583D" w:rsidRDefault="00C3583D" w:rsidP="00C3583D">
      <w:pPr>
        <w:pStyle w:val="22"/>
        <w:rPr>
          <w:ins w:id="1477" w:author="sun shuting" w:date="2022-09-25T22:32:00Z"/>
          <w:rFonts w:cs="Times New Roman"/>
          <w:kern w:val="0"/>
          <w:szCs w:val="24"/>
        </w:rPr>
      </w:pPr>
      <w:ins w:id="1478" w:author="sun shuting" w:date="2022-09-25T22:32:00Z">
        <w:r w:rsidRPr="00C3583D">
          <w:rPr>
            <w:rFonts w:cs="Times New Roman"/>
            <w:kern w:val="0"/>
            <w:szCs w:val="24"/>
          </w:rPr>
          <w:t>[2</w:t>
        </w:r>
      </w:ins>
      <w:ins w:id="1479" w:author="sun shuting" w:date="2022-09-28T17:13:00Z">
        <w:r w:rsidR="00FC5A0F">
          <w:rPr>
            <w:rFonts w:cs="Times New Roman"/>
            <w:kern w:val="0"/>
            <w:szCs w:val="24"/>
          </w:rPr>
          <w:t>5</w:t>
        </w:r>
      </w:ins>
      <w:ins w:id="1480" w:author="sun shuting" w:date="2022-09-25T22:32:00Z">
        <w:r w:rsidRPr="00C3583D">
          <w:rPr>
            <w:rFonts w:cs="Times New Roman"/>
            <w:kern w:val="0"/>
            <w:szCs w:val="24"/>
          </w:rPr>
          <w:t>]</w:t>
        </w:r>
        <w:r w:rsidRPr="00C3583D">
          <w:rPr>
            <w:rFonts w:cs="Times New Roman"/>
            <w:kern w:val="0"/>
            <w:szCs w:val="24"/>
          </w:rPr>
          <w:tab/>
          <w:t>ARAUJO H, KAPLAN J, DAMASIO A. Cortical midline structures and autobiographical-self processes: An activation-likelihood estimation meta-analysis[J/OL]. Frontiers in Human Neuroscience, 2013, 7. https://www.frontiersin.org/article/10.3389/fnhum.2013.00548. DOI:10.3389/fnhum.2013.00548.</w:t>
        </w:r>
      </w:ins>
    </w:p>
    <w:p w14:paraId="78F13BD4" w14:textId="1A0D569A" w:rsidR="00C3583D" w:rsidRPr="00C3583D" w:rsidRDefault="00C3583D" w:rsidP="00C3583D">
      <w:pPr>
        <w:pStyle w:val="22"/>
        <w:rPr>
          <w:ins w:id="1481" w:author="sun shuting" w:date="2022-09-25T22:32:00Z"/>
          <w:rFonts w:cs="Times New Roman"/>
          <w:kern w:val="0"/>
          <w:szCs w:val="24"/>
        </w:rPr>
      </w:pPr>
      <w:ins w:id="1482" w:author="sun shuting" w:date="2022-09-25T22:32:00Z">
        <w:r w:rsidRPr="00C3583D">
          <w:rPr>
            <w:rFonts w:cs="Times New Roman"/>
            <w:kern w:val="0"/>
            <w:szCs w:val="24"/>
          </w:rPr>
          <w:t>[2</w:t>
        </w:r>
      </w:ins>
      <w:ins w:id="1483" w:author="sun shuting" w:date="2022-09-28T17:13:00Z">
        <w:r w:rsidR="00FC5A0F">
          <w:rPr>
            <w:rFonts w:cs="Times New Roman"/>
            <w:kern w:val="0"/>
            <w:szCs w:val="24"/>
          </w:rPr>
          <w:t>6</w:t>
        </w:r>
      </w:ins>
      <w:ins w:id="1484" w:author="sun shuting" w:date="2022-09-25T22:32:00Z">
        <w:r w:rsidRPr="00C3583D">
          <w:rPr>
            <w:rFonts w:cs="Times New Roman"/>
            <w:kern w:val="0"/>
            <w:szCs w:val="24"/>
          </w:rPr>
          <w:t>]</w:t>
        </w:r>
        <w:r w:rsidRPr="00C3583D">
          <w:rPr>
            <w:rFonts w:cs="Times New Roman"/>
            <w:kern w:val="0"/>
            <w:szCs w:val="24"/>
          </w:rPr>
          <w:tab/>
          <w:t>QIN P, WANG M, NORTHOFF G. Linking bodily, environmental and mental states in the self-A three-level model based on a meta-analysis[J/OL]. Neuroscience and Biobehavioral Reviews, 2020, 115: 77-95. DOI:10.1016/j.neubiorev.2020.05.004.</w:t>
        </w:r>
      </w:ins>
    </w:p>
    <w:p w14:paraId="59913484" w14:textId="00A0A1BA" w:rsidR="00C3583D" w:rsidRPr="00C3583D" w:rsidRDefault="00C3583D" w:rsidP="00C3583D">
      <w:pPr>
        <w:pStyle w:val="22"/>
        <w:rPr>
          <w:ins w:id="1485" w:author="sun shuting" w:date="2022-09-25T22:32:00Z"/>
          <w:rFonts w:cs="Times New Roman"/>
          <w:kern w:val="0"/>
          <w:szCs w:val="24"/>
        </w:rPr>
      </w:pPr>
      <w:ins w:id="1486" w:author="sun shuting" w:date="2022-09-25T22:32:00Z">
        <w:r w:rsidRPr="00C3583D">
          <w:rPr>
            <w:rFonts w:cs="Times New Roman"/>
            <w:kern w:val="0"/>
            <w:szCs w:val="24"/>
          </w:rPr>
          <w:t>[2</w:t>
        </w:r>
      </w:ins>
      <w:ins w:id="1487" w:author="sun shuting" w:date="2022-09-28T17:13:00Z">
        <w:r w:rsidR="00FC5A0F">
          <w:rPr>
            <w:rFonts w:cs="Times New Roman"/>
            <w:kern w:val="0"/>
            <w:szCs w:val="24"/>
          </w:rPr>
          <w:t>7</w:t>
        </w:r>
      </w:ins>
      <w:ins w:id="1488" w:author="sun shuting" w:date="2022-09-25T22:32:00Z">
        <w:r w:rsidRPr="00C3583D">
          <w:rPr>
            <w:rFonts w:cs="Times New Roman"/>
            <w:kern w:val="0"/>
            <w:szCs w:val="24"/>
          </w:rPr>
          <w:t>]</w:t>
        </w:r>
        <w:r w:rsidRPr="00C3583D">
          <w:rPr>
            <w:rFonts w:cs="Times New Roman"/>
            <w:kern w:val="0"/>
            <w:szCs w:val="24"/>
          </w:rPr>
          <w:tab/>
          <w:t>NORTHOFF G. Is the self a higher-order or fundamental function of the brain? The “basis model of self-specificity” and its encoding by the brain’s spontaneous activity[J/OL]. Cognitive Neuroscience, 2016, 7(1-4): 203-222. DOI:10.1080/17588928.2015.1111868.</w:t>
        </w:r>
      </w:ins>
    </w:p>
    <w:p w14:paraId="32989993" w14:textId="3AFCA598" w:rsidR="00C3583D" w:rsidRPr="00C3583D" w:rsidRDefault="00C3583D" w:rsidP="00C3583D">
      <w:pPr>
        <w:pStyle w:val="22"/>
        <w:rPr>
          <w:ins w:id="1489" w:author="sun shuting" w:date="2022-09-25T22:32:00Z"/>
          <w:rFonts w:cs="Times New Roman"/>
          <w:kern w:val="0"/>
          <w:szCs w:val="24"/>
        </w:rPr>
      </w:pPr>
      <w:ins w:id="1490" w:author="sun shuting" w:date="2022-09-25T22:32:00Z">
        <w:r w:rsidRPr="00C3583D">
          <w:rPr>
            <w:rFonts w:cs="Times New Roman"/>
            <w:kern w:val="0"/>
            <w:szCs w:val="24"/>
          </w:rPr>
          <w:t>[2</w:t>
        </w:r>
      </w:ins>
      <w:ins w:id="1491" w:author="sun shuting" w:date="2022-09-28T17:13:00Z">
        <w:r w:rsidR="00FC5A0F">
          <w:rPr>
            <w:rFonts w:cs="Times New Roman"/>
            <w:kern w:val="0"/>
            <w:szCs w:val="24"/>
          </w:rPr>
          <w:t>8</w:t>
        </w:r>
      </w:ins>
      <w:ins w:id="1492" w:author="sun shuting" w:date="2022-09-25T22:32:00Z">
        <w:r w:rsidRPr="00C3583D">
          <w:rPr>
            <w:rFonts w:cs="Times New Roman"/>
            <w:kern w:val="0"/>
            <w:szCs w:val="24"/>
          </w:rPr>
          <w:t>]  Northoff, G. (2021). Brain networks and the emergence of the self: A neurophenomenal perspective.  V. A. Diwadkar &amp; S. B. Eickhoff (Ed.), Brain network dysfunction in neuropsychiatric illness: Methods, applications, and implications (page 433–453). Springer International Publishing. https://doi.org/10.1007/978-3-030-59797-9_21</w:t>
        </w:r>
      </w:ins>
    </w:p>
    <w:p w14:paraId="23486C47" w14:textId="40EB3548" w:rsidR="00C3583D" w:rsidRPr="00C3583D" w:rsidRDefault="00C3583D" w:rsidP="00C3583D">
      <w:pPr>
        <w:pStyle w:val="22"/>
        <w:rPr>
          <w:ins w:id="1493" w:author="sun shuting" w:date="2022-09-25T22:32:00Z"/>
          <w:rFonts w:cs="Times New Roman"/>
          <w:kern w:val="0"/>
          <w:szCs w:val="24"/>
        </w:rPr>
      </w:pPr>
      <w:ins w:id="1494" w:author="sun shuting" w:date="2022-09-25T22:32:00Z">
        <w:r w:rsidRPr="00C3583D">
          <w:rPr>
            <w:rFonts w:cs="Times New Roman"/>
            <w:kern w:val="0"/>
            <w:szCs w:val="24"/>
          </w:rPr>
          <w:t>[2</w:t>
        </w:r>
      </w:ins>
      <w:ins w:id="1495" w:author="sun shuting" w:date="2022-09-28T17:13:00Z">
        <w:r w:rsidR="00FC5A0F">
          <w:rPr>
            <w:rFonts w:cs="Times New Roman"/>
            <w:kern w:val="0"/>
            <w:szCs w:val="24"/>
          </w:rPr>
          <w:t>9</w:t>
        </w:r>
      </w:ins>
      <w:ins w:id="1496" w:author="sun shuting" w:date="2022-09-25T22:32:00Z">
        <w:r w:rsidRPr="00C3583D">
          <w:rPr>
            <w:rFonts w:cs="Times New Roman"/>
            <w:kern w:val="0"/>
            <w:szCs w:val="24"/>
          </w:rPr>
          <w:t>]</w:t>
        </w:r>
        <w:r w:rsidRPr="00C3583D">
          <w:rPr>
            <w:rFonts w:cs="Times New Roman"/>
            <w:kern w:val="0"/>
            <w:szCs w:val="24"/>
          </w:rPr>
          <w:tab/>
          <w:t>SCALABRINI A, SCHIMMENTI A, DE AMICIS M, et al. The self and its internal thought: In search for a psychological baseline[J/OL]. Consciousness and Cognition, 2022, 97: 103244. DOI:10.1016/j.concog.2021.103244.</w:t>
        </w:r>
      </w:ins>
    </w:p>
    <w:p w14:paraId="2C6EAB66" w14:textId="37961A9F" w:rsidR="00C3583D" w:rsidRPr="00C3583D" w:rsidRDefault="00C3583D" w:rsidP="00C3583D">
      <w:pPr>
        <w:pStyle w:val="22"/>
        <w:rPr>
          <w:ins w:id="1497" w:author="sun shuting" w:date="2022-09-25T22:32:00Z"/>
          <w:rFonts w:cs="Times New Roman"/>
          <w:kern w:val="0"/>
          <w:szCs w:val="24"/>
        </w:rPr>
      </w:pPr>
      <w:ins w:id="1498" w:author="sun shuting" w:date="2022-09-25T22:32:00Z">
        <w:r w:rsidRPr="00C3583D">
          <w:rPr>
            <w:rFonts w:cs="Times New Roman"/>
            <w:kern w:val="0"/>
            <w:szCs w:val="24"/>
          </w:rPr>
          <w:t>[</w:t>
        </w:r>
      </w:ins>
      <w:ins w:id="1499" w:author="sun shuting" w:date="2022-09-28T17:13:00Z">
        <w:r w:rsidR="00FC5A0F">
          <w:rPr>
            <w:rFonts w:cs="Times New Roman"/>
            <w:kern w:val="0"/>
            <w:szCs w:val="24"/>
          </w:rPr>
          <w:t>30</w:t>
        </w:r>
      </w:ins>
      <w:ins w:id="1500" w:author="sun shuting" w:date="2022-09-25T22:32:00Z">
        <w:r w:rsidRPr="00C3583D">
          <w:rPr>
            <w:rFonts w:cs="Times New Roman"/>
            <w:kern w:val="0"/>
            <w:szCs w:val="24"/>
          </w:rPr>
          <w:t>]</w:t>
        </w:r>
        <w:r w:rsidRPr="00C3583D">
          <w:rPr>
            <w:rFonts w:cs="Times New Roman"/>
            <w:kern w:val="0"/>
            <w:szCs w:val="24"/>
          </w:rPr>
          <w:tab/>
          <w:t>WALLA P, NORTHOFF G, HERBERT C. The Human Self Has Two Serial Aspects and Is Dynamic: A Concept Based on Neurophysiological Evidence Supporting a Multiple Aspects Self Theory (MAST)[J/OL]. Life-Basel, 2021, 11(7): 611. DOI:10.3390/life11070611.</w:t>
        </w:r>
      </w:ins>
    </w:p>
    <w:p w14:paraId="2CB22619" w14:textId="154DA98C" w:rsidR="00C3583D" w:rsidRPr="00C3583D" w:rsidRDefault="00C3583D" w:rsidP="00C3583D">
      <w:pPr>
        <w:pStyle w:val="22"/>
        <w:rPr>
          <w:ins w:id="1501" w:author="sun shuting" w:date="2022-09-25T22:32:00Z"/>
          <w:rFonts w:cs="Times New Roman"/>
          <w:kern w:val="0"/>
          <w:szCs w:val="24"/>
        </w:rPr>
      </w:pPr>
      <w:ins w:id="1502" w:author="sun shuting" w:date="2022-09-25T22:32:00Z">
        <w:r w:rsidRPr="005C24EC">
          <w:rPr>
            <w:rFonts w:cs="Times New Roman"/>
            <w:kern w:val="0"/>
            <w:szCs w:val="24"/>
            <w:lang w:val="en-IE"/>
            <w:rPrChange w:id="1503" w:author="sun shuting" w:date="2022-09-28T17:55:00Z">
              <w:rPr>
                <w:rFonts w:cs="Times New Roman"/>
                <w:kern w:val="0"/>
                <w:szCs w:val="24"/>
              </w:rPr>
            </w:rPrChange>
          </w:rPr>
          <w:t>[</w:t>
        </w:r>
      </w:ins>
      <w:ins w:id="1504" w:author="sun shuting" w:date="2022-09-28T17:13:00Z">
        <w:r w:rsidR="00FC5A0F" w:rsidRPr="005C24EC">
          <w:rPr>
            <w:rFonts w:cs="Times New Roman"/>
            <w:kern w:val="0"/>
            <w:szCs w:val="24"/>
            <w:lang w:val="en-IE"/>
            <w:rPrChange w:id="1505" w:author="sun shuting" w:date="2022-09-28T17:55:00Z">
              <w:rPr>
                <w:rFonts w:cs="Times New Roman"/>
                <w:kern w:val="0"/>
                <w:szCs w:val="24"/>
                <w:lang w:val="de-DE"/>
              </w:rPr>
            </w:rPrChange>
          </w:rPr>
          <w:t>31</w:t>
        </w:r>
      </w:ins>
      <w:ins w:id="1506" w:author="sun shuting" w:date="2022-09-25T22:32:00Z">
        <w:r w:rsidRPr="005C24EC">
          <w:rPr>
            <w:rFonts w:cs="Times New Roman"/>
            <w:kern w:val="0"/>
            <w:szCs w:val="24"/>
            <w:lang w:val="en-IE"/>
            <w:rPrChange w:id="1507" w:author="sun shuting" w:date="2022-09-28T17:55:00Z">
              <w:rPr>
                <w:rFonts w:cs="Times New Roman"/>
                <w:kern w:val="0"/>
                <w:szCs w:val="24"/>
              </w:rPr>
            </w:rPrChange>
          </w:rPr>
          <w:t>]</w:t>
        </w:r>
        <w:r w:rsidRPr="005C24EC">
          <w:rPr>
            <w:rFonts w:cs="Times New Roman"/>
            <w:kern w:val="0"/>
            <w:szCs w:val="24"/>
            <w:lang w:val="en-IE"/>
            <w:rPrChange w:id="1508" w:author="sun shuting" w:date="2022-09-28T17:55:00Z">
              <w:rPr>
                <w:rFonts w:cs="Times New Roman"/>
                <w:kern w:val="0"/>
                <w:szCs w:val="24"/>
              </w:rPr>
            </w:rPrChange>
          </w:rPr>
          <w:tab/>
          <w:t xml:space="preserve">PAGE M J, MCKENZIE J E, BOSSUYT P M, et al. </w:t>
        </w:r>
        <w:r w:rsidRPr="00C3583D">
          <w:rPr>
            <w:rFonts w:cs="Times New Roman"/>
            <w:kern w:val="0"/>
            <w:szCs w:val="24"/>
          </w:rPr>
          <w:t>The PRISMA 2020 statement: an updated guideline for reporting systematic reviews[J/OL]. BMJ, 2021: n71. DOI:10.1136/bmj.n71.</w:t>
        </w:r>
      </w:ins>
    </w:p>
    <w:p w14:paraId="496C4FD8" w14:textId="0F5E070C" w:rsidR="00C3583D" w:rsidRPr="00C3583D" w:rsidRDefault="00C3583D" w:rsidP="00C3583D">
      <w:pPr>
        <w:pStyle w:val="22"/>
        <w:rPr>
          <w:ins w:id="1509" w:author="sun shuting" w:date="2022-09-25T22:32:00Z"/>
          <w:rFonts w:cs="Times New Roman"/>
          <w:kern w:val="0"/>
          <w:szCs w:val="24"/>
        </w:rPr>
      </w:pPr>
      <w:ins w:id="1510" w:author="sun shuting" w:date="2022-09-25T22:32:00Z">
        <w:r w:rsidRPr="00C3583D">
          <w:rPr>
            <w:rFonts w:cs="Times New Roman"/>
            <w:kern w:val="0"/>
            <w:szCs w:val="24"/>
          </w:rPr>
          <w:t>[3</w:t>
        </w:r>
      </w:ins>
      <w:ins w:id="1511" w:author="sun shuting" w:date="2022-09-28T17:14:00Z">
        <w:r w:rsidR="00FC5A0F">
          <w:rPr>
            <w:rFonts w:cs="Times New Roman"/>
            <w:kern w:val="0"/>
            <w:szCs w:val="24"/>
          </w:rPr>
          <w:t>2</w:t>
        </w:r>
      </w:ins>
      <w:ins w:id="1512" w:author="sun shuting" w:date="2022-09-25T22:32:00Z">
        <w:r w:rsidRPr="00C3583D">
          <w:rPr>
            <w:rFonts w:cs="Times New Roman"/>
            <w:kern w:val="0"/>
            <w:szCs w:val="24"/>
          </w:rPr>
          <w:t>]</w:t>
        </w:r>
        <w:r w:rsidRPr="00C3583D">
          <w:rPr>
            <w:rFonts w:cs="Times New Roman"/>
            <w:kern w:val="0"/>
            <w:szCs w:val="24"/>
          </w:rPr>
          <w:tab/>
          <w:t>LESHIKAR E D, DUARTE A. Medial prefrontal cortex supports source memory for self-referenced materials in young and older adults[J/OL]. Cognitive, Affective, &amp; Behavioral Neuroscience, 2014, 14(1): 236-252. DOI:10.3758/s13415-013-0198-y.</w:t>
        </w:r>
      </w:ins>
    </w:p>
    <w:p w14:paraId="5B3FE53D" w14:textId="5AC1A6ED" w:rsidR="00C3583D" w:rsidRPr="00C3583D" w:rsidRDefault="00C3583D" w:rsidP="00C3583D">
      <w:pPr>
        <w:pStyle w:val="22"/>
        <w:rPr>
          <w:ins w:id="1513" w:author="sun shuting" w:date="2022-09-25T22:32:00Z"/>
          <w:rFonts w:cs="Times New Roman"/>
          <w:kern w:val="0"/>
          <w:szCs w:val="24"/>
        </w:rPr>
      </w:pPr>
      <w:ins w:id="1514" w:author="sun shuting" w:date="2022-09-25T22:32:00Z">
        <w:r w:rsidRPr="00C3583D">
          <w:rPr>
            <w:rFonts w:cs="Times New Roman" w:hint="eastAsia"/>
            <w:kern w:val="0"/>
            <w:szCs w:val="24"/>
          </w:rPr>
          <w:t>[3</w:t>
        </w:r>
      </w:ins>
      <w:ins w:id="1515" w:author="sun shuting" w:date="2022-09-28T17:14:00Z">
        <w:r w:rsidR="00FC5A0F">
          <w:rPr>
            <w:rFonts w:cs="Times New Roman"/>
            <w:kern w:val="0"/>
            <w:szCs w:val="24"/>
          </w:rPr>
          <w:t>3</w:t>
        </w:r>
      </w:ins>
      <w:ins w:id="1516" w:author="sun shuting" w:date="2022-09-25T22:32:00Z">
        <w:r w:rsidRPr="00C3583D">
          <w:rPr>
            <w:rFonts w:cs="Times New Roman" w:hint="eastAsia"/>
            <w:kern w:val="0"/>
            <w:szCs w:val="24"/>
          </w:rPr>
          <w:t>]</w:t>
        </w:r>
        <w:r w:rsidRPr="00C3583D">
          <w:rPr>
            <w:rFonts w:cs="Times New Roman" w:hint="eastAsia"/>
            <w:kern w:val="0"/>
            <w:szCs w:val="24"/>
          </w:rPr>
          <w:tab/>
          <w:t>LANCASTER J L, TORDESILLAS</w:t>
        </w:r>
        <w:r w:rsidRPr="00C3583D">
          <w:rPr>
            <w:rFonts w:cs="Times New Roman" w:hint="eastAsia"/>
            <w:kern w:val="0"/>
            <w:szCs w:val="24"/>
          </w:rPr>
          <w:t>‐</w:t>
        </w:r>
        <w:r w:rsidRPr="00C3583D">
          <w:rPr>
            <w:rFonts w:cs="Times New Roman" w:hint="eastAsia"/>
            <w:kern w:val="0"/>
            <w:szCs w:val="24"/>
          </w:rPr>
          <w:t xml:space="preserve">GUTIÉRREZ D, MARTINEZ M, </w:t>
        </w:r>
        <w:r w:rsidRPr="00C3583D">
          <w:rPr>
            <w:rFonts w:cs="Times New Roman" w:hint="eastAsia"/>
            <w:kern w:val="0"/>
            <w:szCs w:val="24"/>
          </w:rPr>
          <w:t>等</w:t>
        </w:r>
        <w:r w:rsidRPr="00C3583D">
          <w:rPr>
            <w:rFonts w:cs="Times New Roman" w:hint="eastAsia"/>
            <w:kern w:val="0"/>
            <w:szCs w:val="24"/>
          </w:rPr>
          <w:t>. Bias between MNI and Talairach coordinates analyzed using the ICBM</w:t>
        </w:r>
        <w:r w:rsidRPr="00C3583D">
          <w:rPr>
            <w:rFonts w:cs="Times New Roman" w:hint="eastAsia"/>
            <w:kern w:val="0"/>
            <w:szCs w:val="24"/>
          </w:rPr>
          <w:t>‐</w:t>
        </w:r>
        <w:r w:rsidRPr="00C3583D">
          <w:rPr>
            <w:rFonts w:cs="Times New Roman" w:hint="eastAsia"/>
            <w:kern w:val="0"/>
            <w:szCs w:val="24"/>
          </w:rPr>
          <w:t>152 brain template[J/OL]. Human Brain Mapping, 2007, 28(11): 1194-1205. DOI:10.1002/hbm.20345.</w:t>
        </w:r>
      </w:ins>
    </w:p>
    <w:p w14:paraId="3D4A31D9" w14:textId="1FF31CDB" w:rsidR="00C3583D" w:rsidRPr="00C3583D" w:rsidRDefault="00C3583D" w:rsidP="00C3583D">
      <w:pPr>
        <w:pStyle w:val="22"/>
        <w:rPr>
          <w:ins w:id="1517" w:author="sun shuting" w:date="2022-09-25T22:32:00Z"/>
          <w:rFonts w:cs="Times New Roman"/>
          <w:kern w:val="0"/>
          <w:szCs w:val="24"/>
        </w:rPr>
      </w:pPr>
      <w:ins w:id="1518" w:author="sun shuting" w:date="2022-09-25T22:32:00Z">
        <w:r w:rsidRPr="00C3583D">
          <w:rPr>
            <w:rFonts w:cs="Times New Roman"/>
            <w:kern w:val="0"/>
            <w:szCs w:val="24"/>
          </w:rPr>
          <w:t>[3</w:t>
        </w:r>
      </w:ins>
      <w:ins w:id="1519" w:author="sun shuting" w:date="2022-09-28T17:14:00Z">
        <w:r w:rsidR="00FC5A0F">
          <w:rPr>
            <w:rFonts w:cs="Times New Roman"/>
            <w:kern w:val="0"/>
            <w:szCs w:val="24"/>
          </w:rPr>
          <w:t>4</w:t>
        </w:r>
      </w:ins>
      <w:ins w:id="1520" w:author="sun shuting" w:date="2022-09-25T22:32:00Z">
        <w:r w:rsidRPr="00C3583D">
          <w:rPr>
            <w:rFonts w:cs="Times New Roman"/>
            <w:kern w:val="0"/>
            <w:szCs w:val="24"/>
          </w:rPr>
          <w:t>]</w:t>
        </w:r>
        <w:r w:rsidRPr="00C3583D">
          <w:rPr>
            <w:rFonts w:cs="Times New Roman"/>
            <w:kern w:val="0"/>
            <w:szCs w:val="24"/>
          </w:rPr>
          <w:tab/>
          <w:t>FOX P T, LANCASTER J L. Opinion: Mapping context and content: the BrainMap model[J/OL]. Nature Reviews. Neuroscience, 2002, 3(4): 319-321. DOI:10.1038/nrn789.</w:t>
        </w:r>
      </w:ins>
    </w:p>
    <w:p w14:paraId="62671FC1" w14:textId="64364AD5" w:rsidR="00C3583D" w:rsidRPr="00C3583D" w:rsidRDefault="00C3583D" w:rsidP="00C3583D">
      <w:pPr>
        <w:pStyle w:val="22"/>
        <w:rPr>
          <w:ins w:id="1521" w:author="sun shuting" w:date="2022-09-25T22:32:00Z"/>
          <w:rFonts w:cs="Times New Roman"/>
          <w:kern w:val="0"/>
          <w:szCs w:val="24"/>
        </w:rPr>
      </w:pPr>
      <w:ins w:id="1522" w:author="sun shuting" w:date="2022-09-25T22:32:00Z">
        <w:r w:rsidRPr="00C3583D">
          <w:rPr>
            <w:rFonts w:cs="Times New Roman"/>
            <w:kern w:val="0"/>
            <w:szCs w:val="24"/>
          </w:rPr>
          <w:t>[3</w:t>
        </w:r>
      </w:ins>
      <w:ins w:id="1523" w:author="sun shuting" w:date="2022-09-28T17:14:00Z">
        <w:r w:rsidR="00FC5A0F">
          <w:rPr>
            <w:rFonts w:cs="Times New Roman"/>
            <w:kern w:val="0"/>
            <w:szCs w:val="24"/>
          </w:rPr>
          <w:t>5</w:t>
        </w:r>
      </w:ins>
      <w:ins w:id="1524" w:author="sun shuting" w:date="2022-09-25T22:32:00Z">
        <w:r w:rsidRPr="00C3583D">
          <w:rPr>
            <w:rFonts w:cs="Times New Roman"/>
            <w:kern w:val="0"/>
            <w:szCs w:val="24"/>
          </w:rPr>
          <w:t>]</w:t>
        </w:r>
        <w:r w:rsidRPr="00C3583D">
          <w:rPr>
            <w:rFonts w:cs="Times New Roman"/>
            <w:kern w:val="0"/>
            <w:szCs w:val="24"/>
          </w:rPr>
          <w:tab/>
          <w:t>HALCHENKO Y O, MEYER K, POLDRACK B, et al. DataLad: distributed system for joint management of code, data, and their relationship[J/OL]. Journal of Open Source Software, 2021, 6(63): 3262. DOI:10.21105/joss.03262.</w:t>
        </w:r>
      </w:ins>
    </w:p>
    <w:p w14:paraId="293A2BB9" w14:textId="5C8E5961" w:rsidR="00C3583D" w:rsidRPr="00C3583D" w:rsidRDefault="00C3583D" w:rsidP="00C3583D">
      <w:pPr>
        <w:pStyle w:val="22"/>
        <w:rPr>
          <w:ins w:id="1525" w:author="sun shuting" w:date="2022-09-25T22:32:00Z"/>
          <w:rFonts w:cs="Times New Roman"/>
          <w:kern w:val="0"/>
          <w:szCs w:val="24"/>
        </w:rPr>
      </w:pPr>
      <w:ins w:id="1526" w:author="sun shuting" w:date="2022-09-25T22:32:00Z">
        <w:r w:rsidRPr="00C3583D">
          <w:rPr>
            <w:rFonts w:cs="Times New Roman"/>
            <w:kern w:val="0"/>
            <w:szCs w:val="24"/>
          </w:rPr>
          <w:t>[3</w:t>
        </w:r>
      </w:ins>
      <w:ins w:id="1527" w:author="sun shuting" w:date="2022-09-28T17:14:00Z">
        <w:r w:rsidR="00FC5A0F">
          <w:rPr>
            <w:rFonts w:cs="Times New Roman"/>
            <w:kern w:val="0"/>
            <w:szCs w:val="24"/>
          </w:rPr>
          <w:t>6</w:t>
        </w:r>
      </w:ins>
      <w:ins w:id="1528" w:author="sun shuting" w:date="2022-09-25T22:32:00Z">
        <w:r w:rsidRPr="00C3583D">
          <w:rPr>
            <w:rFonts w:cs="Times New Roman"/>
            <w:kern w:val="0"/>
            <w:szCs w:val="24"/>
          </w:rPr>
          <w:t>]</w:t>
        </w:r>
        <w:r w:rsidRPr="00C3583D">
          <w:rPr>
            <w:rFonts w:cs="Times New Roman"/>
            <w:kern w:val="0"/>
            <w:szCs w:val="24"/>
          </w:rPr>
          <w:tab/>
          <w:t>EICKHOFF S B, LAIRD A R, GREFKES C, et al. Coordinate-based activation likelihood estimation meta-analysis of neuroimaging data: a random-effects approach based on empirical estimates of spatial uncertainty[J/OL]. Human Brain Mapping, 2009, 30(9): 2907-2926. DOI:10.1002/hbm.20718.</w:t>
        </w:r>
      </w:ins>
    </w:p>
    <w:p w14:paraId="37AC0E4E" w14:textId="19FF6E66" w:rsidR="00C3583D" w:rsidRPr="00C3583D" w:rsidRDefault="00C3583D" w:rsidP="00C3583D">
      <w:pPr>
        <w:pStyle w:val="22"/>
        <w:rPr>
          <w:ins w:id="1529" w:author="sun shuting" w:date="2022-09-25T22:32:00Z"/>
          <w:rFonts w:cs="Times New Roman"/>
          <w:kern w:val="0"/>
          <w:szCs w:val="24"/>
        </w:rPr>
      </w:pPr>
      <w:ins w:id="1530" w:author="sun shuting" w:date="2022-09-25T22:32:00Z">
        <w:r w:rsidRPr="00C3583D">
          <w:rPr>
            <w:rFonts w:cs="Times New Roman"/>
            <w:kern w:val="0"/>
            <w:szCs w:val="24"/>
          </w:rPr>
          <w:lastRenderedPageBreak/>
          <w:t>[3</w:t>
        </w:r>
      </w:ins>
      <w:ins w:id="1531" w:author="sun shuting" w:date="2022-09-28T17:14:00Z">
        <w:r w:rsidR="00FC5A0F">
          <w:rPr>
            <w:rFonts w:cs="Times New Roman"/>
            <w:kern w:val="0"/>
            <w:szCs w:val="24"/>
          </w:rPr>
          <w:t>7</w:t>
        </w:r>
      </w:ins>
      <w:ins w:id="1532" w:author="sun shuting" w:date="2022-09-25T22:32:00Z">
        <w:r w:rsidRPr="00C3583D">
          <w:rPr>
            <w:rFonts w:cs="Times New Roman"/>
            <w:kern w:val="0"/>
            <w:szCs w:val="24"/>
          </w:rPr>
          <w:t>]</w:t>
        </w:r>
        <w:r w:rsidRPr="00C3583D">
          <w:rPr>
            <w:rFonts w:cs="Times New Roman"/>
            <w:kern w:val="0"/>
            <w:szCs w:val="24"/>
          </w:rPr>
          <w:tab/>
          <w:t>EICKHOFF S B, BZDOK D, LAIRD A R, et al. Activation likelihood estimation meta-analysis revisited[J/OL]. NeuroImage, 2012, 59(3): 2349-2361. DOI:10.1016/j.neuroimage.2011.09.017.</w:t>
        </w:r>
      </w:ins>
    </w:p>
    <w:p w14:paraId="5949F180" w14:textId="27A886B9" w:rsidR="008C1974" w:rsidRDefault="00C3583D" w:rsidP="00C3583D">
      <w:pPr>
        <w:pStyle w:val="22"/>
        <w:spacing w:line="276" w:lineRule="auto"/>
        <w:ind w:left="0" w:firstLine="0"/>
        <w:rPr>
          <w:rFonts w:cs="Times New Roman"/>
          <w:kern w:val="0"/>
          <w:szCs w:val="24"/>
        </w:rPr>
      </w:pPr>
      <w:ins w:id="1533" w:author="sun shuting" w:date="2022-09-25T22:32:00Z">
        <w:r w:rsidRPr="00C3583D">
          <w:rPr>
            <w:rFonts w:cs="Times New Roman"/>
            <w:kern w:val="0"/>
            <w:szCs w:val="24"/>
          </w:rPr>
          <w:t>[3</w:t>
        </w:r>
      </w:ins>
      <w:ins w:id="1534" w:author="sun shuting" w:date="2022-09-28T17:14:00Z">
        <w:r w:rsidR="00FC5A0F">
          <w:rPr>
            <w:rFonts w:cs="Times New Roman"/>
            <w:kern w:val="0"/>
            <w:szCs w:val="24"/>
          </w:rPr>
          <w:t>8</w:t>
        </w:r>
      </w:ins>
      <w:ins w:id="1535" w:author="sun shuting" w:date="2022-09-25T22:32:00Z">
        <w:r w:rsidRPr="00C3583D">
          <w:rPr>
            <w:rFonts w:cs="Times New Roman"/>
            <w:kern w:val="0"/>
            <w:szCs w:val="24"/>
          </w:rPr>
          <w:t>]</w:t>
        </w:r>
        <w:r w:rsidRPr="00C3583D">
          <w:rPr>
            <w:rFonts w:cs="Times New Roman"/>
            <w:kern w:val="0"/>
            <w:szCs w:val="24"/>
          </w:rPr>
          <w:tab/>
          <w:t>TURKELTAUB P E, EICKHOFF S B, LAIRD A R, et al. Minimizing within-experiment and within-group effects in Activation Likelihood Estimation meta-analyses[J/OL]. Human Brain Mapping, 2012, 33(1): 1-13. DOI:10.1002/hbm.21186.</w:t>
        </w:r>
      </w:ins>
    </w:p>
    <w:p w14:paraId="04C2A77A" w14:textId="118FF1DF" w:rsidR="008C1974" w:rsidDel="00596FD8" w:rsidRDefault="00570D91">
      <w:pPr>
        <w:pStyle w:val="22"/>
        <w:spacing w:line="276" w:lineRule="auto"/>
        <w:ind w:left="0" w:firstLine="0"/>
        <w:rPr>
          <w:del w:id="1536" w:author="sun shuting" w:date="2022-09-25T22:33:00Z"/>
          <w:rFonts w:cs="Times New Roman"/>
          <w:kern w:val="0"/>
          <w:szCs w:val="24"/>
          <w:lang w:val="fr-FR"/>
        </w:rPr>
      </w:pPr>
      <w:del w:id="1537" w:author="sun shuting" w:date="2022-09-25T22:33:00Z">
        <w:r w:rsidRPr="00596FD8" w:rsidDel="00596FD8">
          <w:rPr>
            <w:rFonts w:cs="Times New Roman"/>
            <w:kern w:val="0"/>
            <w:szCs w:val="24"/>
            <w:lang w:val="en-IE"/>
          </w:rPr>
          <w:delText>[6]</w:delText>
        </w:r>
        <w:r w:rsidRPr="00596FD8" w:rsidDel="00596FD8">
          <w:rPr>
            <w:rFonts w:cs="Times New Roman"/>
            <w:kern w:val="0"/>
            <w:szCs w:val="24"/>
            <w:lang w:val="en-IE"/>
          </w:rPr>
          <w:tab/>
          <w:delText xml:space="preserve">NORTHOFF G, HEINZEL A, DE GRECK M, et al. </w:delText>
        </w:r>
        <w:r w:rsidDel="00596FD8">
          <w:rPr>
            <w:rFonts w:cs="Times New Roman"/>
            <w:kern w:val="0"/>
            <w:szCs w:val="24"/>
          </w:rPr>
          <w:delText xml:space="preserve">Self-referential processing in our brain--a meta-analysis of imaging studies on the self[J/OL]. </w:delText>
        </w:r>
        <w:r w:rsidDel="00596FD8">
          <w:rPr>
            <w:rFonts w:cs="Times New Roman"/>
            <w:kern w:val="0"/>
            <w:szCs w:val="24"/>
            <w:lang w:val="fr-FR"/>
          </w:rPr>
          <w:delText>NeuroImage, 2006, 31(1): 440-457. DOI:10.1016/j.neuroimage.2005.12.002.</w:delText>
        </w:r>
      </w:del>
    </w:p>
    <w:p w14:paraId="3A9F9CFB" w14:textId="2FB10971" w:rsidR="008C1974" w:rsidDel="00596FD8" w:rsidRDefault="00570D91">
      <w:pPr>
        <w:pStyle w:val="22"/>
        <w:spacing w:line="276" w:lineRule="auto"/>
        <w:ind w:left="0" w:firstLine="0"/>
        <w:rPr>
          <w:del w:id="1538" w:author="sun shuting" w:date="2022-09-25T22:33:00Z"/>
          <w:rFonts w:cs="Times New Roman"/>
          <w:kern w:val="0"/>
          <w:szCs w:val="24"/>
        </w:rPr>
      </w:pPr>
      <w:del w:id="1539" w:author="sun shuting" w:date="2022-09-25T22:33:00Z">
        <w:r w:rsidDel="00596FD8">
          <w:rPr>
            <w:rFonts w:cs="Times New Roman"/>
            <w:kern w:val="0"/>
            <w:szCs w:val="24"/>
            <w:lang w:val="fr-FR"/>
          </w:rPr>
          <w:delText>[7]</w:delText>
        </w:r>
        <w:r w:rsidDel="00596FD8">
          <w:rPr>
            <w:rFonts w:cs="Times New Roman"/>
            <w:kern w:val="0"/>
            <w:szCs w:val="24"/>
            <w:lang w:val="fr-FR"/>
          </w:rPr>
          <w:tab/>
          <w:delText xml:space="preserve">HU C, DI X, EICKHOFF S B, </w:delText>
        </w:r>
        <w:r w:rsidDel="00596FD8">
          <w:rPr>
            <w:rFonts w:cs="Times New Roman" w:hint="eastAsia"/>
            <w:kern w:val="0"/>
            <w:szCs w:val="24"/>
            <w:lang w:val="fr-FR"/>
          </w:rPr>
          <w:delText>et al</w:delText>
        </w:r>
        <w:r w:rsidDel="00596FD8">
          <w:rPr>
            <w:rFonts w:cs="Times New Roman"/>
            <w:kern w:val="0"/>
            <w:szCs w:val="24"/>
            <w:lang w:val="fr-FR"/>
          </w:rPr>
          <w:delText xml:space="preserve">. </w:delText>
        </w:r>
        <w:r w:rsidDel="00596FD8">
          <w:rPr>
            <w:rFonts w:cs="Times New Roman"/>
            <w:kern w:val="0"/>
            <w:szCs w:val="24"/>
          </w:rPr>
          <w:delText>Distinct and common aspects of physical and psychological self-representation in the brain: A meta-analysis of self-bias in facial and self-referential judgements[J/OL]. Neuroscience &amp; Biobehavioral Reviews, 2016, 61: 197-207. DOI:10.1016/j.neubiorev.2015.12.003.</w:delText>
        </w:r>
      </w:del>
    </w:p>
    <w:p w14:paraId="185622BA" w14:textId="249DE75B" w:rsidR="008C1974" w:rsidDel="00596FD8" w:rsidRDefault="00570D91">
      <w:pPr>
        <w:pStyle w:val="22"/>
        <w:spacing w:line="276" w:lineRule="auto"/>
        <w:ind w:left="0" w:firstLine="0"/>
        <w:rPr>
          <w:del w:id="1540" w:author="sun shuting" w:date="2022-09-25T22:33:00Z"/>
          <w:rFonts w:cs="Times New Roman"/>
          <w:kern w:val="0"/>
          <w:szCs w:val="24"/>
        </w:rPr>
      </w:pPr>
      <w:del w:id="1541" w:author="sun shuting" w:date="2022-09-25T22:33:00Z">
        <w:r w:rsidDel="00596FD8">
          <w:rPr>
            <w:rFonts w:cs="Times New Roman"/>
            <w:kern w:val="0"/>
            <w:szCs w:val="24"/>
          </w:rPr>
          <w:delText>[8]</w:delText>
        </w:r>
        <w:r w:rsidDel="00596FD8">
          <w:rPr>
            <w:rFonts w:cs="Times New Roman"/>
            <w:kern w:val="0"/>
            <w:szCs w:val="24"/>
          </w:rPr>
          <w:tab/>
          <w:delText xml:space="preserve">FREWEN P, SCHROETER M L, RIVA G, </w:delText>
        </w:r>
        <w:r w:rsidDel="00596FD8">
          <w:rPr>
            <w:rFonts w:cs="Times New Roman" w:hint="eastAsia"/>
            <w:kern w:val="0"/>
            <w:szCs w:val="24"/>
          </w:rPr>
          <w:delText>et al</w:delText>
        </w:r>
        <w:r w:rsidDel="00596FD8">
          <w:rPr>
            <w:rFonts w:cs="Times New Roman"/>
            <w:kern w:val="0"/>
            <w:szCs w:val="24"/>
          </w:rPr>
          <w:delText>. Neuroimaging the consciousness of self: Review, and conceptual-methodological framework[J/OL]. Neuroscience &amp; Biobehavioral Reviews, 2020, 112: 164-212. DOI:10.1016/j.neubiorev.2020.01.023.</w:delText>
        </w:r>
      </w:del>
    </w:p>
    <w:p w14:paraId="3B7EEF5F" w14:textId="21FE7265" w:rsidR="008C1974" w:rsidDel="00596FD8" w:rsidRDefault="00570D91">
      <w:pPr>
        <w:pStyle w:val="22"/>
        <w:spacing w:line="276" w:lineRule="auto"/>
        <w:ind w:left="0" w:firstLine="0"/>
        <w:rPr>
          <w:del w:id="1542" w:author="sun shuting" w:date="2022-09-25T22:33:00Z"/>
          <w:rFonts w:cs="Times New Roman"/>
          <w:kern w:val="0"/>
          <w:szCs w:val="24"/>
        </w:rPr>
      </w:pPr>
      <w:del w:id="1543" w:author="sun shuting" w:date="2022-09-25T22:33:00Z">
        <w:r w:rsidDel="00596FD8">
          <w:rPr>
            <w:rFonts w:cs="Times New Roman"/>
            <w:kern w:val="0"/>
            <w:szCs w:val="24"/>
          </w:rPr>
          <w:delText>[9]</w:delText>
        </w:r>
        <w:r w:rsidDel="00596FD8">
          <w:rPr>
            <w:rFonts w:cs="Times New Roman"/>
            <w:kern w:val="0"/>
            <w:szCs w:val="24"/>
          </w:rPr>
          <w:tab/>
          <w:delText xml:space="preserve">ANDREWS-HANNA J R, REIDLER J S, SEPULCRE J, </w:delText>
        </w:r>
        <w:r w:rsidDel="00596FD8">
          <w:rPr>
            <w:rFonts w:cs="Times New Roman" w:hint="eastAsia"/>
            <w:kern w:val="0"/>
            <w:szCs w:val="24"/>
          </w:rPr>
          <w:delText>et al</w:delText>
        </w:r>
        <w:r w:rsidDel="00596FD8">
          <w:rPr>
            <w:rFonts w:cs="Times New Roman"/>
            <w:kern w:val="0"/>
            <w:szCs w:val="24"/>
          </w:rPr>
          <w:delText>. Functional-Anatomic Fractionation of the Brain’s Default Network[J/OL]. Neuron, 2010, 65(4): 550-562. DOI:10.1016/j.neuron.2010.02.005.</w:delText>
        </w:r>
      </w:del>
    </w:p>
    <w:p w14:paraId="0FB1D306" w14:textId="186A67D3" w:rsidR="008C1974" w:rsidDel="00596FD8" w:rsidRDefault="00570D91">
      <w:pPr>
        <w:pStyle w:val="22"/>
        <w:spacing w:line="276" w:lineRule="auto"/>
        <w:ind w:left="0" w:firstLine="0"/>
        <w:rPr>
          <w:del w:id="1544" w:author="sun shuting" w:date="2022-09-25T22:33:00Z"/>
          <w:rFonts w:cs="Times New Roman"/>
          <w:kern w:val="0"/>
          <w:szCs w:val="24"/>
          <w:lang w:val="fr-FR"/>
        </w:rPr>
      </w:pPr>
      <w:del w:id="1545" w:author="sun shuting" w:date="2022-09-25T22:33:00Z">
        <w:r w:rsidDel="00596FD8">
          <w:rPr>
            <w:rFonts w:cs="Times New Roman"/>
            <w:kern w:val="0"/>
            <w:szCs w:val="24"/>
          </w:rPr>
          <w:delText>[10]</w:delText>
        </w:r>
        <w:r w:rsidDel="00596FD8">
          <w:rPr>
            <w:rFonts w:cs="Times New Roman"/>
            <w:kern w:val="0"/>
            <w:szCs w:val="24"/>
          </w:rPr>
          <w:tab/>
          <w:delText xml:space="preserve">QIN P, NORTHOFF G. How is our self related to midline regions and the default-mode network?[J/OL]. </w:delText>
        </w:r>
        <w:r w:rsidDel="00596FD8">
          <w:rPr>
            <w:rFonts w:cs="Times New Roman"/>
            <w:kern w:val="0"/>
            <w:szCs w:val="24"/>
            <w:lang w:val="fr-FR"/>
          </w:rPr>
          <w:delText>NeuroImage, 2011, 57(3): 1221-1233. DOI:10.1016/j.neuroimage.2011.05.028.</w:delText>
        </w:r>
      </w:del>
    </w:p>
    <w:p w14:paraId="33F959E8" w14:textId="4CDF7383" w:rsidR="008C1974" w:rsidDel="00596FD8" w:rsidRDefault="00570D91">
      <w:pPr>
        <w:pStyle w:val="22"/>
        <w:spacing w:line="276" w:lineRule="auto"/>
        <w:ind w:left="0" w:firstLine="0"/>
        <w:rPr>
          <w:del w:id="1546" w:author="sun shuting" w:date="2022-09-25T22:33:00Z"/>
          <w:rFonts w:cs="Times New Roman"/>
          <w:kern w:val="0"/>
          <w:szCs w:val="24"/>
        </w:rPr>
      </w:pPr>
      <w:del w:id="1547" w:author="sun shuting" w:date="2022-09-25T22:33:00Z">
        <w:r w:rsidDel="00596FD8">
          <w:rPr>
            <w:rFonts w:cs="Times New Roman"/>
            <w:kern w:val="0"/>
            <w:szCs w:val="24"/>
            <w:lang w:val="fr-FR"/>
          </w:rPr>
          <w:delText>[11]</w:delText>
        </w:r>
        <w:r w:rsidDel="00596FD8">
          <w:rPr>
            <w:rFonts w:cs="Times New Roman"/>
            <w:kern w:val="0"/>
            <w:szCs w:val="24"/>
            <w:lang w:val="fr-FR"/>
          </w:rPr>
          <w:tab/>
          <w:delText xml:space="preserve">YARKONI T, POLDRACK R A, NICHOLS T E, </w:delText>
        </w:r>
        <w:r w:rsidDel="00596FD8">
          <w:rPr>
            <w:rFonts w:cs="Times New Roman" w:hint="eastAsia"/>
            <w:kern w:val="0"/>
            <w:szCs w:val="24"/>
            <w:lang w:val="fr-FR"/>
          </w:rPr>
          <w:delText>et al</w:delText>
        </w:r>
        <w:r w:rsidDel="00596FD8">
          <w:rPr>
            <w:rFonts w:cs="Times New Roman"/>
            <w:kern w:val="0"/>
            <w:szCs w:val="24"/>
            <w:lang w:val="fr-FR"/>
          </w:rPr>
          <w:delText xml:space="preserve">. </w:delText>
        </w:r>
        <w:r w:rsidDel="00596FD8">
          <w:rPr>
            <w:rFonts w:cs="Times New Roman"/>
            <w:kern w:val="0"/>
            <w:szCs w:val="24"/>
          </w:rPr>
          <w:delText>Large-scale automated synthesis of human functional neuroimaging data[J/OL]. Nature Methods, 2011, 8(8): 665-670. DOI:10.1038/nmeth.1635.</w:delText>
        </w:r>
      </w:del>
    </w:p>
    <w:p w14:paraId="7FFAF31E" w14:textId="34216252" w:rsidR="008C1974" w:rsidDel="00596FD8" w:rsidRDefault="00570D91">
      <w:pPr>
        <w:pStyle w:val="22"/>
        <w:spacing w:line="276" w:lineRule="auto"/>
        <w:ind w:left="0" w:firstLine="0"/>
        <w:rPr>
          <w:del w:id="1548" w:author="sun shuting" w:date="2022-09-25T22:33:00Z"/>
          <w:rFonts w:cs="Times New Roman"/>
          <w:kern w:val="0"/>
          <w:szCs w:val="24"/>
        </w:rPr>
      </w:pPr>
      <w:del w:id="1549" w:author="sun shuting" w:date="2022-09-25T22:33:00Z">
        <w:r w:rsidDel="00596FD8">
          <w:rPr>
            <w:rFonts w:cs="Times New Roman"/>
            <w:kern w:val="0"/>
            <w:szCs w:val="24"/>
          </w:rPr>
          <w:delText>[12]</w:delText>
        </w:r>
        <w:r w:rsidDel="00596FD8">
          <w:rPr>
            <w:rFonts w:cs="Times New Roman"/>
            <w:kern w:val="0"/>
            <w:szCs w:val="24"/>
          </w:rPr>
          <w:tab/>
          <w:delText xml:space="preserve">SHELINE Y I, BARCH D M, PRICE J L, </w:delText>
        </w:r>
        <w:r w:rsidDel="00596FD8">
          <w:rPr>
            <w:rFonts w:cs="Times New Roman" w:hint="eastAsia"/>
            <w:kern w:val="0"/>
            <w:szCs w:val="24"/>
          </w:rPr>
          <w:delText>et al</w:delText>
        </w:r>
        <w:r w:rsidDel="00596FD8">
          <w:rPr>
            <w:rFonts w:cs="Times New Roman"/>
            <w:kern w:val="0"/>
            <w:szCs w:val="24"/>
          </w:rPr>
          <w:delText>. The default mode network and self-referential processes in depression[J/OL]. Proceedings of the National Academy of Sciences, 2009, 106(6): 1942-1947. DOI:10.1073/pnas.0812686106.</w:delText>
        </w:r>
      </w:del>
    </w:p>
    <w:p w14:paraId="594DBDEF" w14:textId="54B61EE1" w:rsidR="008C1974" w:rsidDel="00596FD8" w:rsidRDefault="00570D91">
      <w:pPr>
        <w:pStyle w:val="22"/>
        <w:spacing w:line="276" w:lineRule="auto"/>
        <w:ind w:left="0" w:firstLine="0"/>
        <w:rPr>
          <w:del w:id="1550" w:author="sun shuting" w:date="2022-09-25T22:33:00Z"/>
          <w:rFonts w:cs="Times New Roman"/>
          <w:kern w:val="0"/>
          <w:szCs w:val="24"/>
        </w:rPr>
      </w:pPr>
      <w:del w:id="1551" w:author="sun shuting" w:date="2022-09-25T22:33:00Z">
        <w:r w:rsidDel="00596FD8">
          <w:rPr>
            <w:rFonts w:cs="Times New Roman"/>
            <w:kern w:val="0"/>
            <w:szCs w:val="24"/>
          </w:rPr>
          <w:delText>[13]</w:delText>
        </w:r>
        <w:r w:rsidDel="00596FD8">
          <w:rPr>
            <w:rFonts w:cs="Times New Roman"/>
            <w:kern w:val="0"/>
            <w:szCs w:val="24"/>
          </w:rPr>
          <w:tab/>
          <w:delText xml:space="preserve">VAN DER MEER L, COSTAFREDA S, ALEMAN A, </w:delText>
        </w:r>
        <w:r w:rsidDel="00596FD8">
          <w:rPr>
            <w:rFonts w:cs="Times New Roman" w:hint="eastAsia"/>
            <w:kern w:val="0"/>
            <w:szCs w:val="24"/>
          </w:rPr>
          <w:delText>et al</w:delText>
        </w:r>
        <w:r w:rsidDel="00596FD8">
          <w:rPr>
            <w:rFonts w:cs="Times New Roman"/>
            <w:kern w:val="0"/>
            <w:szCs w:val="24"/>
          </w:rPr>
          <w:delText>. Self-reflection and the brain: A theoretical review and meta-analysis of neuroimaging studies with implications for schizophrenia[J/OL]. Neuroscience &amp; Biobehavioral Reviews, 2010, 34(6): 935-946. DOI:10.1016/j.neubiorev.2009.12.004.</w:delText>
        </w:r>
      </w:del>
    </w:p>
    <w:p w14:paraId="167C535E" w14:textId="5EAE1211" w:rsidR="008C1974" w:rsidDel="00596FD8" w:rsidRDefault="00570D91">
      <w:pPr>
        <w:pStyle w:val="22"/>
        <w:spacing w:line="276" w:lineRule="auto"/>
        <w:ind w:left="0" w:firstLine="0"/>
        <w:rPr>
          <w:del w:id="1552" w:author="sun shuting" w:date="2022-09-25T22:33:00Z"/>
          <w:rFonts w:cs="Times New Roman"/>
          <w:kern w:val="0"/>
          <w:szCs w:val="24"/>
        </w:rPr>
      </w:pPr>
      <w:del w:id="1553" w:author="sun shuting" w:date="2022-09-25T22:33:00Z">
        <w:r w:rsidDel="00596FD8">
          <w:rPr>
            <w:rFonts w:cs="Times New Roman"/>
            <w:kern w:val="0"/>
            <w:szCs w:val="24"/>
          </w:rPr>
          <w:delText>[14]</w:delText>
        </w:r>
        <w:r w:rsidDel="00596FD8">
          <w:rPr>
            <w:rFonts w:cs="Times New Roman"/>
            <w:kern w:val="0"/>
            <w:szCs w:val="24"/>
          </w:rPr>
          <w:tab/>
          <w:delText xml:space="preserve">PADMANABHAN A, LYNCH C J, SCHAER M, </w:delText>
        </w:r>
        <w:r w:rsidDel="00596FD8">
          <w:rPr>
            <w:rFonts w:cs="Times New Roman" w:hint="eastAsia"/>
            <w:kern w:val="0"/>
            <w:szCs w:val="24"/>
          </w:rPr>
          <w:delText>et al</w:delText>
        </w:r>
        <w:r w:rsidDel="00596FD8">
          <w:rPr>
            <w:rFonts w:cs="Times New Roman"/>
            <w:kern w:val="0"/>
            <w:szCs w:val="24"/>
          </w:rPr>
          <w:delText>. The Default Mode Network in Autism[J/OL]. Biological Psychiatry: Cognitive Neuroscience and Neuroimaging, 2017, 2(6): 476-486. DOI:10.1016/j.bpsc.2017.04.004.</w:delText>
        </w:r>
      </w:del>
    </w:p>
    <w:p w14:paraId="3A96F2F3" w14:textId="3D34AE18" w:rsidR="008C1974" w:rsidDel="00596FD8" w:rsidRDefault="00570D91">
      <w:pPr>
        <w:pStyle w:val="22"/>
        <w:spacing w:line="276" w:lineRule="auto"/>
        <w:ind w:left="0" w:firstLine="0"/>
        <w:rPr>
          <w:del w:id="1554" w:author="sun shuting" w:date="2022-09-25T22:33:00Z"/>
          <w:rFonts w:cs="Times New Roman"/>
          <w:kern w:val="0"/>
          <w:szCs w:val="24"/>
        </w:rPr>
      </w:pPr>
      <w:del w:id="1555" w:author="sun shuting" w:date="2022-09-25T22:33:00Z">
        <w:r w:rsidDel="00596FD8">
          <w:rPr>
            <w:rFonts w:cs="Times New Roman"/>
            <w:kern w:val="0"/>
            <w:szCs w:val="24"/>
          </w:rPr>
          <w:delText>[15]</w:delText>
        </w:r>
        <w:r w:rsidDel="00596FD8">
          <w:rPr>
            <w:rFonts w:cs="Times New Roman"/>
            <w:kern w:val="0"/>
            <w:szCs w:val="24"/>
          </w:rPr>
          <w:tab/>
          <w:delText>GADDY M A, INGRAM R E. A meta-analytic review of mood-congruent implicit memory in depressed mood[J/OL]. Clinical Psychology Review, 2014, 34(5): 402-416. DOI:10.1016/j.cpr.2014.06.001.</w:delText>
        </w:r>
      </w:del>
    </w:p>
    <w:p w14:paraId="4BF317CA" w14:textId="63A5DD69" w:rsidR="008C1974" w:rsidDel="00596FD8" w:rsidRDefault="00570D91">
      <w:pPr>
        <w:pStyle w:val="22"/>
        <w:spacing w:line="276" w:lineRule="auto"/>
        <w:ind w:left="0" w:firstLine="0"/>
        <w:rPr>
          <w:del w:id="1556" w:author="sun shuting" w:date="2022-09-25T22:33:00Z"/>
          <w:rFonts w:cs="Times New Roman"/>
          <w:kern w:val="0"/>
          <w:szCs w:val="24"/>
          <w:lang w:val="fr-FR"/>
        </w:rPr>
      </w:pPr>
      <w:del w:id="1557" w:author="sun shuting" w:date="2022-09-25T22:33:00Z">
        <w:r w:rsidDel="00596FD8">
          <w:rPr>
            <w:rFonts w:cs="Times New Roman"/>
            <w:kern w:val="0"/>
            <w:szCs w:val="24"/>
          </w:rPr>
          <w:delText>[16]</w:delText>
        </w:r>
        <w:r w:rsidDel="00596FD8">
          <w:rPr>
            <w:rFonts w:cs="Times New Roman"/>
            <w:kern w:val="0"/>
            <w:szCs w:val="24"/>
          </w:rPr>
          <w:tab/>
          <w:delText xml:space="preserve">NOLEN-HOEKSEMA S, WISCO B E, LYUBOMIRSKY S. Rethinking Rumination[J/OL]. </w:delText>
        </w:r>
        <w:r w:rsidDel="00596FD8">
          <w:rPr>
            <w:rFonts w:cs="Times New Roman"/>
            <w:kern w:val="0"/>
            <w:szCs w:val="24"/>
            <w:lang w:val="fr-FR"/>
          </w:rPr>
          <w:delText>Perspectives on Psychological Science, 2008, 3(5): 400-424. DOI:10.1111/j.1745-</w:delText>
        </w:r>
        <w:r w:rsidDel="00596FD8">
          <w:rPr>
            <w:rFonts w:cs="Times New Roman"/>
            <w:kern w:val="0"/>
            <w:szCs w:val="24"/>
            <w:lang w:val="fr-FR"/>
          </w:rPr>
          <w:lastRenderedPageBreak/>
          <w:delText>6924.2008.00088.x.</w:delText>
        </w:r>
      </w:del>
    </w:p>
    <w:p w14:paraId="47E46D1C" w14:textId="55E64588" w:rsidR="008C1974" w:rsidDel="00596FD8" w:rsidRDefault="00570D91">
      <w:pPr>
        <w:pStyle w:val="22"/>
        <w:spacing w:line="276" w:lineRule="auto"/>
        <w:ind w:left="0" w:firstLine="0"/>
        <w:rPr>
          <w:del w:id="1558" w:author="sun shuting" w:date="2022-09-25T22:33:00Z"/>
          <w:rFonts w:cs="Times New Roman"/>
          <w:kern w:val="0"/>
          <w:szCs w:val="24"/>
          <w:lang w:val="fr-FR"/>
        </w:rPr>
      </w:pPr>
      <w:del w:id="1559" w:author="sun shuting" w:date="2022-09-25T22:33:00Z">
        <w:r w:rsidDel="00596FD8">
          <w:rPr>
            <w:rFonts w:cs="Times New Roman"/>
            <w:kern w:val="0"/>
            <w:szCs w:val="24"/>
            <w:lang w:val="fr-FR"/>
          </w:rPr>
          <w:delText>[17]</w:delText>
        </w:r>
        <w:r w:rsidDel="00596FD8">
          <w:rPr>
            <w:rFonts w:cs="Times New Roman"/>
            <w:kern w:val="0"/>
            <w:szCs w:val="24"/>
            <w:lang w:val="fr-FR"/>
          </w:rPr>
          <w:tab/>
          <w:delText xml:space="preserve">ZHOU H X, CHEN X, SHEN Y Q, </w:delText>
        </w:r>
        <w:r w:rsidDel="00596FD8">
          <w:rPr>
            <w:rFonts w:cs="Times New Roman" w:hint="eastAsia"/>
            <w:kern w:val="0"/>
            <w:szCs w:val="24"/>
            <w:lang w:val="fr-FR"/>
          </w:rPr>
          <w:delText>et al</w:delText>
        </w:r>
        <w:r w:rsidDel="00596FD8">
          <w:rPr>
            <w:rFonts w:cs="Times New Roman"/>
            <w:kern w:val="0"/>
            <w:szCs w:val="24"/>
            <w:lang w:val="fr-FR"/>
          </w:rPr>
          <w:delText xml:space="preserve">. </w:delText>
        </w:r>
        <w:r w:rsidDel="00596FD8">
          <w:rPr>
            <w:rFonts w:cs="Times New Roman"/>
            <w:kern w:val="0"/>
            <w:szCs w:val="24"/>
          </w:rPr>
          <w:delText xml:space="preserve">Rumination and the default mode network: Meta-analysis of brain imaging studies and implications for depression[J/OL]. </w:delText>
        </w:r>
        <w:r w:rsidDel="00596FD8">
          <w:rPr>
            <w:rFonts w:cs="Times New Roman"/>
            <w:kern w:val="0"/>
            <w:szCs w:val="24"/>
            <w:lang w:val="fr-FR"/>
          </w:rPr>
          <w:delText>NeuroImage, 2020, 206: 116287. DOI:10.1016/j.neuroimage.2019.116287.</w:delText>
        </w:r>
      </w:del>
    </w:p>
    <w:p w14:paraId="213AA503" w14:textId="2432164A" w:rsidR="008C1974" w:rsidDel="00596FD8" w:rsidRDefault="00570D91">
      <w:pPr>
        <w:pStyle w:val="22"/>
        <w:spacing w:line="276" w:lineRule="auto"/>
        <w:ind w:left="0" w:firstLine="0"/>
        <w:rPr>
          <w:del w:id="1560" w:author="sun shuting" w:date="2022-09-25T22:33:00Z"/>
          <w:rFonts w:cs="Times New Roman"/>
          <w:kern w:val="0"/>
          <w:szCs w:val="24"/>
        </w:rPr>
      </w:pPr>
      <w:del w:id="1561" w:author="sun shuting" w:date="2022-09-25T22:33:00Z">
        <w:r w:rsidDel="00596FD8">
          <w:rPr>
            <w:rFonts w:cs="Times New Roman"/>
            <w:kern w:val="0"/>
            <w:szCs w:val="24"/>
            <w:lang w:val="fr-FR"/>
          </w:rPr>
          <w:delText>[18]</w:delText>
        </w:r>
        <w:r w:rsidDel="00596FD8">
          <w:rPr>
            <w:rFonts w:cs="Times New Roman"/>
            <w:kern w:val="0"/>
            <w:szCs w:val="24"/>
            <w:lang w:val="fr-FR"/>
          </w:rPr>
          <w:tab/>
          <w:delText xml:space="preserve">EISENBERG I W, BISSETT P G, ZEYNEP ENKAVI A, </w:delText>
        </w:r>
        <w:r w:rsidDel="00596FD8">
          <w:rPr>
            <w:rFonts w:cs="Times New Roman" w:hint="eastAsia"/>
            <w:kern w:val="0"/>
            <w:szCs w:val="24"/>
            <w:lang w:val="fr-FR"/>
          </w:rPr>
          <w:delText>et al</w:delText>
        </w:r>
        <w:r w:rsidDel="00596FD8">
          <w:rPr>
            <w:rFonts w:cs="Times New Roman"/>
            <w:kern w:val="0"/>
            <w:szCs w:val="24"/>
            <w:lang w:val="fr-FR"/>
          </w:rPr>
          <w:delText xml:space="preserve">. </w:delText>
        </w:r>
        <w:r w:rsidDel="00596FD8">
          <w:rPr>
            <w:rFonts w:cs="Times New Roman"/>
            <w:kern w:val="0"/>
            <w:szCs w:val="24"/>
          </w:rPr>
          <w:delText>Uncovering the structure of self-regulation through data-driven ontology discovery[J/OL]. Nature Communications, 2019, 10(1): 2319. DOI:10.1038/s41467-019-10301-1.</w:delText>
        </w:r>
      </w:del>
    </w:p>
    <w:p w14:paraId="61D935C3" w14:textId="5A1EA2FF" w:rsidR="008C1974" w:rsidDel="00596FD8" w:rsidRDefault="00570D91">
      <w:pPr>
        <w:pStyle w:val="22"/>
        <w:spacing w:line="276" w:lineRule="auto"/>
        <w:ind w:left="0" w:firstLine="0"/>
        <w:rPr>
          <w:del w:id="1562" w:author="sun shuting" w:date="2022-09-25T22:33:00Z"/>
          <w:rFonts w:cs="Times New Roman"/>
          <w:kern w:val="0"/>
          <w:szCs w:val="24"/>
        </w:rPr>
      </w:pPr>
      <w:del w:id="1563" w:author="sun shuting" w:date="2022-09-25T22:33:00Z">
        <w:r w:rsidDel="00596FD8">
          <w:rPr>
            <w:rFonts w:cs="Times New Roman"/>
            <w:kern w:val="0"/>
            <w:szCs w:val="24"/>
          </w:rPr>
          <w:delText>[19]</w:delText>
        </w:r>
        <w:r w:rsidDel="00596FD8">
          <w:rPr>
            <w:rFonts w:cs="Times New Roman"/>
            <w:kern w:val="0"/>
            <w:szCs w:val="24"/>
          </w:rPr>
          <w:tab/>
        </w:r>
        <w:r w:rsidDel="00596FD8">
          <w:rPr>
            <w:rFonts w:cs="Times New Roman"/>
            <w:kern w:val="0"/>
            <w:szCs w:val="24"/>
          </w:rPr>
          <w:delText>胡传鹏</w:delText>
        </w:r>
        <w:r w:rsidDel="00596FD8">
          <w:rPr>
            <w:rFonts w:cs="Times New Roman"/>
            <w:kern w:val="0"/>
            <w:szCs w:val="24"/>
          </w:rPr>
          <w:delText xml:space="preserve">, </w:delText>
        </w:r>
        <w:r w:rsidDel="00596FD8">
          <w:rPr>
            <w:rFonts w:cs="Times New Roman"/>
            <w:kern w:val="0"/>
            <w:szCs w:val="24"/>
          </w:rPr>
          <w:delText>王非</w:delText>
        </w:r>
        <w:r w:rsidDel="00596FD8">
          <w:rPr>
            <w:rFonts w:cs="Times New Roman"/>
            <w:kern w:val="0"/>
            <w:szCs w:val="24"/>
          </w:rPr>
          <w:delText xml:space="preserve">, </w:delText>
        </w:r>
        <w:r w:rsidDel="00596FD8">
          <w:rPr>
            <w:rFonts w:cs="Times New Roman"/>
            <w:kern w:val="0"/>
            <w:szCs w:val="24"/>
          </w:rPr>
          <w:delText>过继成思</w:delText>
        </w:r>
      </w:del>
      <w:ins w:id="1564" w:author="pucca" w:date="2022-07-22T14:20:00Z">
        <w:del w:id="1565" w:author="sun shuting" w:date="2022-09-25T22:33:00Z">
          <w:r w:rsidDel="00596FD8">
            <w:rPr>
              <w:rFonts w:cs="Times New Roman" w:hint="eastAsia"/>
              <w:kern w:val="0"/>
              <w:szCs w:val="24"/>
            </w:rPr>
            <w:delText xml:space="preserve">, </w:delText>
          </w:r>
        </w:del>
      </w:ins>
      <w:del w:id="1566" w:author="sun shuting" w:date="2022-09-25T22:33:00Z">
        <w:r w:rsidDel="00596FD8">
          <w:rPr>
            <w:rFonts w:cs="Times New Roman" w:hint="eastAsia"/>
            <w:kern w:val="0"/>
            <w:szCs w:val="24"/>
          </w:rPr>
          <w:delText>等</w:delText>
        </w:r>
        <w:r w:rsidDel="00596FD8">
          <w:rPr>
            <w:rFonts w:cs="Times New Roman"/>
            <w:kern w:val="0"/>
            <w:szCs w:val="24"/>
          </w:rPr>
          <w:delText xml:space="preserve">. </w:delText>
        </w:r>
        <w:r w:rsidDel="00596FD8">
          <w:rPr>
            <w:rFonts w:cs="Times New Roman"/>
            <w:kern w:val="0"/>
            <w:szCs w:val="24"/>
          </w:rPr>
          <w:delText>心理学研究中的可重复性问题：从危机到契机</w:delText>
        </w:r>
        <w:r w:rsidDel="00596FD8">
          <w:rPr>
            <w:rFonts w:cs="Times New Roman"/>
            <w:kern w:val="0"/>
            <w:szCs w:val="24"/>
          </w:rPr>
          <w:delText xml:space="preserve">[J/OL]. </w:delText>
        </w:r>
        <w:r w:rsidDel="00596FD8">
          <w:rPr>
            <w:rFonts w:cs="Times New Roman"/>
            <w:kern w:val="0"/>
            <w:szCs w:val="24"/>
          </w:rPr>
          <w:delText>心理科学进展</w:delText>
        </w:r>
        <w:r w:rsidDel="00596FD8">
          <w:rPr>
            <w:rFonts w:cs="Times New Roman"/>
            <w:kern w:val="0"/>
            <w:szCs w:val="24"/>
          </w:rPr>
          <w:delText>, 2016, 24(9): 1504. DOI:10.3724/SP.J.1042.2016.01504.</w:delText>
        </w:r>
        <w:r w:rsidDel="00596FD8">
          <w:rPr>
            <w:rFonts w:cs="Times New Roman" w:hint="eastAsia"/>
            <w:kern w:val="0"/>
            <w:szCs w:val="24"/>
          </w:rPr>
          <w:delText>[HU Chuanpeng; DI Xin; LI Jiawei; SUI Jie; PENG Kaiping. (2015). Meta-analysis of Neuroimaging Studies. Advances in Psychological Science, 23(7), 1118-1129.]</w:delText>
        </w:r>
      </w:del>
    </w:p>
    <w:p w14:paraId="64F0533A" w14:textId="441F95F8" w:rsidR="008C1974" w:rsidDel="00596FD8" w:rsidRDefault="00570D91">
      <w:pPr>
        <w:pStyle w:val="22"/>
        <w:spacing w:line="276" w:lineRule="auto"/>
        <w:ind w:left="0" w:firstLine="0"/>
        <w:rPr>
          <w:del w:id="1567" w:author="sun shuting" w:date="2022-09-25T22:33:00Z"/>
          <w:rFonts w:cs="Times New Roman"/>
          <w:kern w:val="0"/>
          <w:szCs w:val="24"/>
        </w:rPr>
      </w:pPr>
      <w:del w:id="1568" w:author="sun shuting" w:date="2022-09-25T22:33:00Z">
        <w:r w:rsidDel="00596FD8">
          <w:rPr>
            <w:rFonts w:cs="Times New Roman"/>
            <w:kern w:val="0"/>
            <w:szCs w:val="24"/>
          </w:rPr>
          <w:delText>[20]</w:delText>
        </w:r>
        <w:r w:rsidDel="00596FD8">
          <w:rPr>
            <w:rFonts w:cs="Times New Roman"/>
            <w:kern w:val="0"/>
            <w:szCs w:val="24"/>
          </w:rPr>
          <w:tab/>
          <w:delText xml:space="preserve">BRACHEM J, FRANK M, KVETNAYA T, </w:delText>
        </w:r>
        <w:r w:rsidDel="00596FD8">
          <w:rPr>
            <w:rFonts w:cs="Times New Roman" w:hint="eastAsia"/>
            <w:kern w:val="0"/>
            <w:szCs w:val="24"/>
          </w:rPr>
          <w:delText>et al</w:delText>
        </w:r>
        <w:r w:rsidDel="00596FD8">
          <w:rPr>
            <w:rFonts w:cs="Times New Roman"/>
            <w:kern w:val="0"/>
            <w:szCs w:val="24"/>
          </w:rPr>
          <w:delText>. Replication Crisis, p-Hacking, and Open Science. An Inquiry into Questionable Research Practices in Student Projects and Impulses for the Teaching Environment[J/OL]. PSYCHOLOGISCHE RUNDSCHAU, 2022, 73(1): 1-17. DOI:10.1026/0033-3042/a000562.</w:delText>
        </w:r>
      </w:del>
    </w:p>
    <w:p w14:paraId="72B5CCA8" w14:textId="14E67631" w:rsidR="008C1974" w:rsidDel="00596FD8" w:rsidRDefault="00570D91">
      <w:pPr>
        <w:pStyle w:val="22"/>
        <w:spacing w:line="276" w:lineRule="auto"/>
        <w:ind w:left="0" w:firstLine="0"/>
        <w:rPr>
          <w:del w:id="1569" w:author="sun shuting" w:date="2022-09-25T22:33:00Z"/>
          <w:rFonts w:cs="Times New Roman"/>
          <w:kern w:val="0"/>
          <w:szCs w:val="24"/>
        </w:rPr>
      </w:pPr>
      <w:del w:id="1570" w:author="sun shuting" w:date="2022-09-25T22:33:00Z">
        <w:r w:rsidDel="00596FD8">
          <w:rPr>
            <w:rFonts w:cs="Times New Roman"/>
            <w:kern w:val="0"/>
            <w:szCs w:val="24"/>
          </w:rPr>
          <w:delText>[21]</w:delText>
        </w:r>
        <w:r w:rsidDel="00596FD8">
          <w:rPr>
            <w:rFonts w:cs="Times New Roman"/>
            <w:kern w:val="0"/>
            <w:szCs w:val="24"/>
          </w:rPr>
          <w:tab/>
          <w:delText>EARP B D, TRAFIMOW D. Replication, falsification, and the crisis of confidence in social psychology[J/OL]. FRONTIERS IN PSYCHOLOGY, 2015, 6. DOI:10.3389/fpsyg.2015.00621.</w:delText>
        </w:r>
      </w:del>
    </w:p>
    <w:p w14:paraId="43793B26" w14:textId="7A1FF21A" w:rsidR="008C1974" w:rsidDel="00596FD8" w:rsidRDefault="00570D91">
      <w:pPr>
        <w:pStyle w:val="22"/>
        <w:spacing w:line="276" w:lineRule="auto"/>
        <w:ind w:left="0" w:firstLine="0"/>
        <w:rPr>
          <w:del w:id="1571" w:author="sun shuting" w:date="2022-09-25T22:33:00Z"/>
          <w:rFonts w:cs="Times New Roman"/>
          <w:kern w:val="0"/>
          <w:szCs w:val="24"/>
        </w:rPr>
      </w:pPr>
      <w:del w:id="1572" w:author="sun shuting" w:date="2022-09-25T22:33:00Z">
        <w:r w:rsidDel="00596FD8">
          <w:rPr>
            <w:rFonts w:cs="Times New Roman"/>
            <w:kern w:val="0"/>
            <w:szCs w:val="24"/>
          </w:rPr>
          <w:delText>[22]</w:delText>
        </w:r>
        <w:r w:rsidDel="00596FD8">
          <w:rPr>
            <w:rFonts w:cs="Times New Roman"/>
            <w:kern w:val="0"/>
            <w:szCs w:val="24"/>
          </w:rPr>
          <w:tab/>
        </w:r>
        <w:r w:rsidDel="00596FD8">
          <w:rPr>
            <w:rFonts w:cs="Times New Roman"/>
            <w:kern w:val="0"/>
            <w:szCs w:val="24"/>
          </w:rPr>
          <w:delText>刘宇</w:delText>
        </w:r>
        <w:r w:rsidDel="00596FD8">
          <w:rPr>
            <w:rFonts w:cs="Times New Roman"/>
            <w:kern w:val="0"/>
            <w:szCs w:val="24"/>
          </w:rPr>
          <w:delText xml:space="preserve">, </w:delText>
        </w:r>
        <w:r w:rsidDel="00596FD8">
          <w:rPr>
            <w:rFonts w:cs="Times New Roman"/>
            <w:kern w:val="0"/>
            <w:szCs w:val="24"/>
          </w:rPr>
          <w:delText>陈树铨</w:delText>
        </w:r>
        <w:r w:rsidDel="00596FD8">
          <w:rPr>
            <w:rFonts w:cs="Times New Roman"/>
            <w:kern w:val="0"/>
            <w:szCs w:val="24"/>
          </w:rPr>
          <w:delText xml:space="preserve">, </w:delText>
        </w:r>
        <w:r w:rsidDel="00596FD8">
          <w:rPr>
            <w:rFonts w:cs="Times New Roman"/>
            <w:kern w:val="0"/>
            <w:szCs w:val="24"/>
          </w:rPr>
          <w:delText>樊富珉</w:delText>
        </w:r>
        <w:r w:rsidDel="00596FD8">
          <w:rPr>
            <w:rFonts w:cs="Times New Roman" w:hint="eastAsia"/>
            <w:kern w:val="0"/>
            <w:szCs w:val="24"/>
          </w:rPr>
          <w:delText>等</w:delText>
        </w:r>
        <w:r w:rsidDel="00596FD8">
          <w:rPr>
            <w:rFonts w:cs="Times New Roman"/>
            <w:kern w:val="0"/>
            <w:szCs w:val="24"/>
          </w:rPr>
          <w:delText xml:space="preserve">. </w:delText>
        </w:r>
        <w:r w:rsidDel="00596FD8">
          <w:rPr>
            <w:rFonts w:cs="Times New Roman"/>
            <w:kern w:val="0"/>
            <w:szCs w:val="24"/>
          </w:rPr>
          <w:delText>开放式荟萃分析的规范化报告</w:delText>
        </w:r>
        <w:r w:rsidDel="00596FD8">
          <w:rPr>
            <w:rFonts w:cs="Times New Roman"/>
            <w:kern w:val="0"/>
            <w:szCs w:val="24"/>
          </w:rPr>
          <w:delText xml:space="preserve">[J]. </w:delText>
        </w:r>
        <w:r w:rsidDel="00596FD8">
          <w:rPr>
            <w:rFonts w:cs="Times New Roman"/>
            <w:kern w:val="0"/>
            <w:szCs w:val="24"/>
          </w:rPr>
          <w:delText>中国科学（生命科学）</w:delText>
        </w:r>
        <w:r w:rsidDel="00596FD8">
          <w:rPr>
            <w:rFonts w:cs="Times New Roman"/>
            <w:kern w:val="0"/>
            <w:szCs w:val="24"/>
          </w:rPr>
          <w:delText>, 2021(6): 764-778.</w:delText>
        </w:r>
        <w:r w:rsidDel="00596FD8">
          <w:rPr>
            <w:rFonts w:cs="Times New Roman" w:hint="eastAsia"/>
            <w:kern w:val="0"/>
            <w:szCs w:val="24"/>
          </w:rPr>
          <w:delText>[Liu Y, Chen S Q, Fan F M, et al. A standardized checklist on meta-analysis reporting in the open science era . Sci Sin Vitae, 2021, 51: 764</w:delText>
        </w:r>
        <w:r w:rsidDel="00596FD8">
          <w:rPr>
            <w:rFonts w:cs="Times New Roman" w:hint="eastAsia"/>
            <w:kern w:val="0"/>
            <w:szCs w:val="24"/>
          </w:rPr>
          <w:delText>–</w:delText>
        </w:r>
        <w:r w:rsidDel="00596FD8">
          <w:rPr>
            <w:rFonts w:cs="Times New Roman" w:hint="eastAsia"/>
            <w:kern w:val="0"/>
            <w:szCs w:val="24"/>
          </w:rPr>
          <w:delText>778, doi: 10.1360/SSV-2021-0009]</w:delText>
        </w:r>
      </w:del>
    </w:p>
    <w:p w14:paraId="1CDEECDC" w14:textId="7FFDB4F4" w:rsidR="008C1974" w:rsidDel="00596FD8" w:rsidRDefault="00570D91">
      <w:pPr>
        <w:pStyle w:val="22"/>
        <w:spacing w:line="276" w:lineRule="auto"/>
        <w:ind w:left="0" w:firstLine="0"/>
        <w:rPr>
          <w:del w:id="1573" w:author="sun shuting" w:date="2022-09-25T22:33:00Z"/>
          <w:rFonts w:cs="Times New Roman"/>
          <w:kern w:val="0"/>
          <w:szCs w:val="24"/>
        </w:rPr>
      </w:pPr>
      <w:del w:id="1574" w:author="sun shuting" w:date="2022-09-25T22:33:00Z">
        <w:r w:rsidDel="00596FD8">
          <w:rPr>
            <w:rFonts w:cs="Times New Roman"/>
            <w:kern w:val="0"/>
            <w:szCs w:val="24"/>
          </w:rPr>
          <w:delText>[23]</w:delText>
        </w:r>
        <w:r w:rsidDel="00596FD8">
          <w:rPr>
            <w:rFonts w:cs="Times New Roman"/>
            <w:kern w:val="0"/>
            <w:szCs w:val="24"/>
          </w:rPr>
          <w:tab/>
          <w:delText>ARAUJO H, KAPLAN J, DAMASIO A. Cortical midline structures and autobiographical-self processes: An activation-likelihood estimation meta-analysis[J/OL]. Frontiers in Human Neuroscience, 2013, 7. https://www.frontiersin.org/article/10.3389/fnhum.2013.00548. DOI:10.3389/fnhum.2013.00548.</w:delText>
        </w:r>
      </w:del>
    </w:p>
    <w:p w14:paraId="2F317569" w14:textId="4D378D74" w:rsidR="008C1974" w:rsidDel="00596FD8" w:rsidRDefault="00570D91">
      <w:pPr>
        <w:pStyle w:val="22"/>
        <w:spacing w:line="276" w:lineRule="auto"/>
        <w:ind w:left="0" w:firstLine="0"/>
        <w:rPr>
          <w:del w:id="1575" w:author="sun shuting" w:date="2022-09-25T22:33:00Z"/>
          <w:rFonts w:cs="Times New Roman"/>
          <w:kern w:val="0"/>
          <w:szCs w:val="24"/>
        </w:rPr>
      </w:pPr>
      <w:del w:id="1576" w:author="sun shuting" w:date="2022-09-25T22:33:00Z">
        <w:r w:rsidDel="00596FD8">
          <w:rPr>
            <w:rFonts w:cs="Times New Roman"/>
            <w:kern w:val="0"/>
            <w:szCs w:val="24"/>
          </w:rPr>
          <w:delText>[24]</w:delText>
        </w:r>
        <w:r w:rsidDel="00596FD8">
          <w:rPr>
            <w:rFonts w:cs="Times New Roman"/>
            <w:kern w:val="0"/>
            <w:szCs w:val="24"/>
          </w:rPr>
          <w:tab/>
          <w:delText>QIN P, WANG M, NORTHOFF G. Linking bodily, environmental and mental states in the self-A three-level model based on a meta-analysis[J/OL]. Neuroscience and Biobehavioral Reviews, 2020, 115: 77-95. DOI:10.1016/j.neubiorev.2020.05.004.</w:delText>
        </w:r>
      </w:del>
    </w:p>
    <w:p w14:paraId="17720D8C" w14:textId="21911B54" w:rsidR="008C1974" w:rsidDel="00596FD8" w:rsidRDefault="00570D91">
      <w:pPr>
        <w:pStyle w:val="22"/>
        <w:spacing w:line="276" w:lineRule="auto"/>
        <w:ind w:left="0" w:firstLine="0"/>
        <w:rPr>
          <w:del w:id="1577" w:author="sun shuting" w:date="2022-09-25T22:33:00Z"/>
          <w:rFonts w:cs="Times New Roman"/>
          <w:kern w:val="0"/>
          <w:szCs w:val="24"/>
        </w:rPr>
      </w:pPr>
      <w:del w:id="1578" w:author="sun shuting" w:date="2022-09-25T22:33:00Z">
        <w:r w:rsidDel="00596FD8">
          <w:rPr>
            <w:rFonts w:cs="Times New Roman"/>
            <w:kern w:val="0"/>
            <w:szCs w:val="24"/>
          </w:rPr>
          <w:delText>[25]</w:delText>
        </w:r>
        <w:r w:rsidDel="00596FD8">
          <w:rPr>
            <w:rFonts w:cs="Times New Roman"/>
            <w:kern w:val="0"/>
            <w:szCs w:val="24"/>
          </w:rPr>
          <w:tab/>
          <w:delText>NORTHOFF G. Is the self a higher-order or fundamental function of the brain? The “basis model of self-specificity” and its encoding by the brain’s spontaneous activity[J/OL]. Cognitive Neuroscience, 2016, 7(1-4): 203-222. DOI:10.1080/17588928.2015.1111868.</w:delText>
        </w:r>
      </w:del>
    </w:p>
    <w:p w14:paraId="0D7E6384" w14:textId="6E977BEB" w:rsidR="008C1974" w:rsidDel="00596FD8" w:rsidRDefault="00570D91">
      <w:pPr>
        <w:pStyle w:val="22"/>
        <w:spacing w:line="276" w:lineRule="auto"/>
        <w:ind w:left="0" w:firstLine="0"/>
        <w:rPr>
          <w:del w:id="1579" w:author="sun shuting" w:date="2022-09-25T22:33:00Z"/>
          <w:rFonts w:cs="Times New Roman"/>
          <w:kern w:val="0"/>
          <w:szCs w:val="24"/>
        </w:rPr>
      </w:pPr>
      <w:del w:id="1580" w:author="sun shuting" w:date="2022-09-25T22:33:00Z">
        <w:r w:rsidDel="00596FD8">
          <w:rPr>
            <w:rFonts w:cs="Times New Roman"/>
            <w:kern w:val="0"/>
            <w:szCs w:val="24"/>
          </w:rPr>
          <w:delText>[2</w:delText>
        </w:r>
        <w:r w:rsidDel="00596FD8">
          <w:rPr>
            <w:rFonts w:cs="Times New Roman" w:hint="eastAsia"/>
            <w:kern w:val="0"/>
            <w:szCs w:val="24"/>
          </w:rPr>
          <w:delText>6</w:delText>
        </w:r>
        <w:r w:rsidDel="00596FD8">
          <w:rPr>
            <w:rFonts w:cs="Times New Roman"/>
            <w:kern w:val="0"/>
            <w:szCs w:val="24"/>
          </w:rPr>
          <w:delText>]</w:delText>
        </w:r>
        <w:r w:rsidDel="00596FD8">
          <w:rPr>
            <w:rFonts w:cs="Times New Roman" w:hint="eastAsia"/>
            <w:kern w:val="0"/>
            <w:szCs w:val="24"/>
          </w:rPr>
          <w:delText xml:space="preserve">  </w:delText>
        </w:r>
        <w:r w:rsidDel="00596FD8">
          <w:rPr>
            <w:rFonts w:cs="Times New Roman"/>
            <w:kern w:val="0"/>
            <w:szCs w:val="24"/>
          </w:rPr>
          <w:delText>Northoff, G. (2021). Brain networks and the emergence of the self: A neurophenomenal perspective.  V. A. Diwadkar &amp; S. B. Eickhoff (</w:delText>
        </w:r>
        <w:r w:rsidDel="00596FD8">
          <w:rPr>
            <w:rFonts w:cs="Times New Roman" w:hint="eastAsia"/>
            <w:kern w:val="0"/>
            <w:szCs w:val="24"/>
          </w:rPr>
          <w:delText>Ed.</w:delText>
        </w:r>
        <w:r w:rsidDel="00596FD8">
          <w:rPr>
            <w:rFonts w:cs="Times New Roman"/>
            <w:kern w:val="0"/>
            <w:szCs w:val="24"/>
          </w:rPr>
          <w:delText xml:space="preserve">), </w:delText>
        </w:r>
        <w:r w:rsidDel="00596FD8">
          <w:rPr>
            <w:rFonts w:cs="Times New Roman"/>
            <w:i/>
            <w:iCs/>
            <w:kern w:val="0"/>
            <w:szCs w:val="24"/>
          </w:rPr>
          <w:delText>Brain network dysfunction in neuropsychiatric illness: Methods, applications, and implications</w:delText>
        </w:r>
        <w:r w:rsidDel="00596FD8">
          <w:rPr>
            <w:rFonts w:cs="Times New Roman"/>
            <w:kern w:val="0"/>
            <w:szCs w:val="24"/>
          </w:rPr>
          <w:delText xml:space="preserve"> (page 433–453). Springer International Publishing. https://doi.org/10.1007/978-3-030-59797-9_21</w:delText>
        </w:r>
      </w:del>
    </w:p>
    <w:p w14:paraId="44BC8682" w14:textId="2B9B9EE5" w:rsidR="008C1974" w:rsidDel="00596FD8" w:rsidRDefault="00570D91">
      <w:pPr>
        <w:pStyle w:val="22"/>
        <w:spacing w:line="276" w:lineRule="auto"/>
        <w:ind w:left="0" w:firstLine="0"/>
        <w:rPr>
          <w:del w:id="1581" w:author="sun shuting" w:date="2022-09-25T22:33:00Z"/>
          <w:rFonts w:cs="Times New Roman"/>
          <w:kern w:val="0"/>
          <w:szCs w:val="24"/>
        </w:rPr>
      </w:pPr>
      <w:del w:id="1582" w:author="sun shuting" w:date="2022-09-25T22:33:00Z">
        <w:r w:rsidDel="00596FD8">
          <w:rPr>
            <w:rFonts w:cs="Times New Roman"/>
            <w:kern w:val="0"/>
            <w:szCs w:val="24"/>
          </w:rPr>
          <w:delText>[27]</w:delText>
        </w:r>
        <w:r w:rsidDel="00596FD8">
          <w:rPr>
            <w:rFonts w:cs="Times New Roman"/>
            <w:kern w:val="0"/>
            <w:szCs w:val="24"/>
          </w:rPr>
          <w:tab/>
          <w:delText xml:space="preserve">SCALABRINI A, SCHIMMENTI A, DE AMICIS M, </w:delText>
        </w:r>
        <w:r w:rsidDel="00596FD8">
          <w:rPr>
            <w:rFonts w:cs="Times New Roman" w:hint="eastAsia"/>
            <w:kern w:val="0"/>
            <w:szCs w:val="24"/>
          </w:rPr>
          <w:delText>et al</w:delText>
        </w:r>
        <w:r w:rsidDel="00596FD8">
          <w:rPr>
            <w:rFonts w:cs="Times New Roman"/>
            <w:kern w:val="0"/>
            <w:szCs w:val="24"/>
          </w:rPr>
          <w:delText>. The self and its internal thought: In search for a psychological baseline[J/OL]. Consciousness and Cognition, 2022, 97: 103244. DOI:10.1016/j.concog.2021.103244.</w:delText>
        </w:r>
      </w:del>
    </w:p>
    <w:p w14:paraId="0F8114FA" w14:textId="05ED50D6" w:rsidR="008C1974" w:rsidDel="00596FD8" w:rsidRDefault="00570D91">
      <w:pPr>
        <w:pStyle w:val="22"/>
        <w:spacing w:line="276" w:lineRule="auto"/>
        <w:ind w:left="0" w:firstLine="0"/>
        <w:rPr>
          <w:del w:id="1583" w:author="sun shuting" w:date="2022-09-25T22:33:00Z"/>
          <w:rFonts w:cs="Times New Roman"/>
          <w:kern w:val="0"/>
          <w:szCs w:val="24"/>
          <w:lang w:val="fr-FR"/>
        </w:rPr>
      </w:pPr>
      <w:del w:id="1584" w:author="sun shuting" w:date="2022-09-25T22:33:00Z">
        <w:r w:rsidDel="00596FD8">
          <w:rPr>
            <w:rFonts w:cs="Times New Roman"/>
            <w:kern w:val="0"/>
            <w:szCs w:val="24"/>
          </w:rPr>
          <w:delText>[28]</w:delText>
        </w:r>
        <w:r w:rsidDel="00596FD8">
          <w:rPr>
            <w:rFonts w:cs="Times New Roman"/>
            <w:kern w:val="0"/>
            <w:szCs w:val="24"/>
          </w:rPr>
          <w:tab/>
          <w:delText xml:space="preserve">WALLA P, NORTHOFF G, HERBERT C. The Human Self Has Two Serial Aspects and Is Dynamic: A Concept Based on Neurophysiological Evidence Supporting a Multiple Aspects Self </w:delText>
        </w:r>
        <w:r w:rsidDel="00596FD8">
          <w:rPr>
            <w:rFonts w:cs="Times New Roman"/>
            <w:kern w:val="0"/>
            <w:szCs w:val="24"/>
          </w:rPr>
          <w:lastRenderedPageBreak/>
          <w:delText xml:space="preserve">Theory (MAST)[J/OL]. </w:delText>
        </w:r>
        <w:r w:rsidDel="00596FD8">
          <w:rPr>
            <w:rFonts w:cs="Times New Roman"/>
            <w:kern w:val="0"/>
            <w:szCs w:val="24"/>
            <w:lang w:val="fr-FR"/>
          </w:rPr>
          <w:delText>Life-Basel, 2021, 11(7): 611. DOI:10.3390/life11070611.</w:delText>
        </w:r>
      </w:del>
    </w:p>
    <w:p w14:paraId="660E75F0" w14:textId="0A59A863" w:rsidR="008C1974" w:rsidDel="00596FD8" w:rsidRDefault="00570D91">
      <w:pPr>
        <w:pStyle w:val="22"/>
        <w:spacing w:line="276" w:lineRule="auto"/>
        <w:ind w:left="0" w:firstLine="0"/>
        <w:rPr>
          <w:del w:id="1585" w:author="sun shuting" w:date="2022-09-25T22:33:00Z"/>
          <w:rFonts w:cs="Times New Roman"/>
          <w:kern w:val="0"/>
          <w:szCs w:val="24"/>
        </w:rPr>
      </w:pPr>
      <w:del w:id="1586" w:author="sun shuting" w:date="2022-09-25T22:33:00Z">
        <w:r w:rsidDel="00596FD8">
          <w:rPr>
            <w:rFonts w:cs="Times New Roman"/>
            <w:kern w:val="0"/>
            <w:szCs w:val="24"/>
            <w:lang w:val="fr-FR"/>
          </w:rPr>
          <w:delText>[29]</w:delText>
        </w:r>
        <w:r w:rsidDel="00596FD8">
          <w:rPr>
            <w:rFonts w:cs="Times New Roman"/>
            <w:kern w:val="0"/>
            <w:szCs w:val="24"/>
            <w:lang w:val="fr-FR"/>
          </w:rPr>
          <w:tab/>
          <w:delText xml:space="preserve">PAGE M J, MCKENZIE J E, BOSSUYT P M, </w:delText>
        </w:r>
        <w:r w:rsidDel="00596FD8">
          <w:rPr>
            <w:rFonts w:cs="Times New Roman" w:hint="eastAsia"/>
            <w:kern w:val="0"/>
            <w:szCs w:val="24"/>
            <w:lang w:val="fr-FR"/>
          </w:rPr>
          <w:delText>et al</w:delText>
        </w:r>
        <w:r w:rsidDel="00596FD8">
          <w:rPr>
            <w:rFonts w:cs="Times New Roman"/>
            <w:kern w:val="0"/>
            <w:szCs w:val="24"/>
            <w:lang w:val="fr-FR"/>
          </w:rPr>
          <w:delText xml:space="preserve">. </w:delText>
        </w:r>
        <w:r w:rsidDel="00596FD8">
          <w:rPr>
            <w:rFonts w:cs="Times New Roman"/>
            <w:kern w:val="0"/>
            <w:szCs w:val="24"/>
          </w:rPr>
          <w:delText>The PRISMA 2020 statement: an updated guideline for reporting systematic reviews[J/OL]. BMJ, 2021: n71. DOI:10.1136/bmj.n71.</w:delText>
        </w:r>
      </w:del>
    </w:p>
    <w:p w14:paraId="53CF5E17" w14:textId="7B976A62" w:rsidR="008C1974" w:rsidDel="00596FD8" w:rsidRDefault="00570D91">
      <w:pPr>
        <w:pStyle w:val="22"/>
        <w:spacing w:line="276" w:lineRule="auto"/>
        <w:ind w:left="0" w:firstLine="0"/>
        <w:rPr>
          <w:del w:id="1587" w:author="sun shuting" w:date="2022-09-25T22:33:00Z"/>
          <w:rFonts w:cs="Times New Roman"/>
          <w:kern w:val="0"/>
          <w:szCs w:val="24"/>
        </w:rPr>
      </w:pPr>
      <w:del w:id="1588" w:author="sun shuting" w:date="2022-09-25T22:33:00Z">
        <w:r w:rsidDel="00596FD8">
          <w:rPr>
            <w:rFonts w:cs="Times New Roman"/>
            <w:kern w:val="0"/>
            <w:szCs w:val="24"/>
          </w:rPr>
          <w:delText>[30]</w:delText>
        </w:r>
        <w:r w:rsidDel="00596FD8">
          <w:rPr>
            <w:rFonts w:cs="Times New Roman"/>
            <w:kern w:val="0"/>
            <w:szCs w:val="24"/>
          </w:rPr>
          <w:tab/>
          <w:delText>FOX P T, LANCASTER J L. Opinion: Mapping context and content: the BrainMap model[J/OL]. Nature Reviews. Neuroscience, 2002, 3(4): 319-321. DOI:10.1038/nrn789.</w:delText>
        </w:r>
      </w:del>
    </w:p>
    <w:p w14:paraId="55597364" w14:textId="4B605DF9" w:rsidR="008C1974" w:rsidDel="00596FD8" w:rsidRDefault="00570D91">
      <w:pPr>
        <w:pStyle w:val="22"/>
        <w:spacing w:line="276" w:lineRule="auto"/>
        <w:ind w:left="0" w:firstLine="0"/>
        <w:rPr>
          <w:del w:id="1589" w:author="sun shuting" w:date="2022-09-25T22:33:00Z"/>
          <w:rFonts w:cs="Times New Roman"/>
          <w:kern w:val="0"/>
          <w:szCs w:val="24"/>
        </w:rPr>
      </w:pPr>
      <w:del w:id="1590" w:author="sun shuting" w:date="2022-09-25T22:33:00Z">
        <w:r w:rsidDel="00596FD8">
          <w:rPr>
            <w:rFonts w:cs="Times New Roman"/>
            <w:kern w:val="0"/>
            <w:szCs w:val="24"/>
          </w:rPr>
          <w:delText>[31]</w:delText>
        </w:r>
        <w:r w:rsidDel="00596FD8">
          <w:rPr>
            <w:rFonts w:cs="Times New Roman"/>
            <w:kern w:val="0"/>
            <w:szCs w:val="24"/>
          </w:rPr>
          <w:tab/>
          <w:delText xml:space="preserve">HALCHENKO Y O, MEYER K, POLDRACK B, </w:delText>
        </w:r>
        <w:r w:rsidDel="00596FD8">
          <w:rPr>
            <w:rFonts w:cs="Times New Roman" w:hint="eastAsia"/>
            <w:kern w:val="0"/>
            <w:szCs w:val="24"/>
          </w:rPr>
          <w:delText>et al</w:delText>
        </w:r>
        <w:r w:rsidDel="00596FD8">
          <w:rPr>
            <w:rFonts w:cs="Times New Roman"/>
            <w:kern w:val="0"/>
            <w:szCs w:val="24"/>
          </w:rPr>
          <w:delText>. DataLad: distributed system for joint management of code, data, and their relationship[J/OL]. Journal of Open Source Software, 2021, 6(63): 3262. DOI:10.21105/joss.03262.</w:delText>
        </w:r>
      </w:del>
    </w:p>
    <w:p w14:paraId="63ACB7C4" w14:textId="2C843F93" w:rsidR="008C1974" w:rsidDel="00596FD8" w:rsidRDefault="00570D91">
      <w:pPr>
        <w:pStyle w:val="22"/>
        <w:spacing w:line="276" w:lineRule="auto"/>
        <w:ind w:left="0" w:firstLine="0"/>
        <w:rPr>
          <w:del w:id="1591" w:author="sun shuting" w:date="2022-09-25T22:33:00Z"/>
          <w:rFonts w:cs="Times New Roman"/>
          <w:kern w:val="0"/>
          <w:szCs w:val="24"/>
        </w:rPr>
      </w:pPr>
      <w:del w:id="1592" w:author="sun shuting" w:date="2022-09-25T22:33:00Z">
        <w:r w:rsidDel="00596FD8">
          <w:rPr>
            <w:rFonts w:cs="Times New Roman"/>
            <w:kern w:val="0"/>
            <w:szCs w:val="24"/>
          </w:rPr>
          <w:delText>[32]</w:delText>
        </w:r>
        <w:r w:rsidDel="00596FD8">
          <w:rPr>
            <w:rFonts w:cs="Times New Roman"/>
            <w:kern w:val="0"/>
            <w:szCs w:val="24"/>
          </w:rPr>
          <w:tab/>
          <w:delText xml:space="preserve">EICKHOFF S B, LAIRD A R, GREFKES C, </w:delText>
        </w:r>
        <w:r w:rsidDel="00596FD8">
          <w:rPr>
            <w:rFonts w:cs="Times New Roman" w:hint="eastAsia"/>
            <w:kern w:val="0"/>
            <w:szCs w:val="24"/>
          </w:rPr>
          <w:delText>et al</w:delText>
        </w:r>
        <w:r w:rsidDel="00596FD8">
          <w:rPr>
            <w:rFonts w:cs="Times New Roman"/>
            <w:kern w:val="0"/>
            <w:szCs w:val="24"/>
          </w:rPr>
          <w:delText>. Coordinate-based activation likelihood estimation meta-analysis of neuroimaging data: a random-effects approach based on empirical estimates of spatial uncertainty[J/OL]. Human Brain Mapping, 2009, 30(9): 2907-2926. DOI:10.1002/hbm.20718.</w:delText>
        </w:r>
      </w:del>
    </w:p>
    <w:p w14:paraId="7412BE61" w14:textId="02284F65" w:rsidR="008C1974" w:rsidDel="00596FD8" w:rsidRDefault="00570D91">
      <w:pPr>
        <w:pStyle w:val="22"/>
        <w:spacing w:line="276" w:lineRule="auto"/>
        <w:ind w:left="0" w:firstLine="0"/>
        <w:rPr>
          <w:del w:id="1593" w:author="sun shuting" w:date="2022-09-25T22:33:00Z"/>
          <w:rFonts w:cs="Times New Roman"/>
          <w:kern w:val="0"/>
          <w:szCs w:val="24"/>
        </w:rPr>
      </w:pPr>
      <w:del w:id="1594" w:author="sun shuting" w:date="2022-09-25T22:33:00Z">
        <w:r w:rsidDel="00596FD8">
          <w:rPr>
            <w:rFonts w:cs="Times New Roman"/>
            <w:kern w:val="0"/>
            <w:szCs w:val="24"/>
          </w:rPr>
          <w:delText>[33]</w:delText>
        </w:r>
        <w:r w:rsidDel="00596FD8">
          <w:rPr>
            <w:rFonts w:cs="Times New Roman"/>
            <w:kern w:val="0"/>
            <w:szCs w:val="24"/>
          </w:rPr>
          <w:tab/>
          <w:delText xml:space="preserve">EICKHOFF S B, BZDOK D, LAIRD A R, </w:delText>
        </w:r>
        <w:r w:rsidDel="00596FD8">
          <w:rPr>
            <w:rFonts w:cs="Times New Roman" w:hint="eastAsia"/>
            <w:kern w:val="0"/>
            <w:szCs w:val="24"/>
          </w:rPr>
          <w:delText>et al</w:delText>
        </w:r>
        <w:r w:rsidDel="00596FD8">
          <w:rPr>
            <w:rFonts w:cs="Times New Roman"/>
            <w:kern w:val="0"/>
            <w:szCs w:val="24"/>
          </w:rPr>
          <w:delText>. Activation likelihood estimation meta-analysis revisited[J/OL]. NeuroImage, 2012, 59(3): 2349-2361. DOI:10.1016/j.neuroimage.2011.09.017.</w:delText>
        </w:r>
      </w:del>
    </w:p>
    <w:p w14:paraId="0E1E89D3" w14:textId="55A72667" w:rsidR="008C1974" w:rsidDel="00596FD8" w:rsidRDefault="00570D91">
      <w:pPr>
        <w:pStyle w:val="22"/>
        <w:spacing w:line="276" w:lineRule="auto"/>
        <w:ind w:left="0" w:firstLine="0"/>
        <w:rPr>
          <w:del w:id="1595" w:author="sun shuting" w:date="2022-09-25T22:33:00Z"/>
          <w:rFonts w:cs="Times New Roman"/>
          <w:kern w:val="0"/>
          <w:szCs w:val="24"/>
        </w:rPr>
      </w:pPr>
      <w:del w:id="1596" w:author="sun shuting" w:date="2022-09-25T22:33:00Z">
        <w:r w:rsidDel="00596FD8">
          <w:rPr>
            <w:rFonts w:cs="Times New Roman"/>
            <w:kern w:val="0"/>
            <w:szCs w:val="24"/>
          </w:rPr>
          <w:delText>[34]</w:delText>
        </w:r>
        <w:r w:rsidDel="00596FD8">
          <w:rPr>
            <w:rFonts w:cs="Times New Roman"/>
            <w:kern w:val="0"/>
            <w:szCs w:val="24"/>
          </w:rPr>
          <w:tab/>
          <w:delText xml:space="preserve">TURKELTAUB P E, EICKHOFF S B, LAIRD A R, </w:delText>
        </w:r>
        <w:r w:rsidDel="00596FD8">
          <w:rPr>
            <w:rFonts w:cs="Times New Roman" w:hint="eastAsia"/>
            <w:kern w:val="0"/>
            <w:szCs w:val="24"/>
          </w:rPr>
          <w:delText>et al</w:delText>
        </w:r>
        <w:r w:rsidDel="00596FD8">
          <w:rPr>
            <w:rFonts w:cs="Times New Roman"/>
            <w:kern w:val="0"/>
            <w:szCs w:val="24"/>
          </w:rPr>
          <w:delText>. Minimizing within-experiment and within-group effects in Activation Likelihood Estimation meta-analyses[J/OL]. Human Brain Mapping, 2012, 33(1): 1-13. DOI:10.1002/hbm.21186.</w:delText>
        </w:r>
      </w:del>
    </w:p>
    <w:p w14:paraId="449A1D6C" w14:textId="77777777" w:rsidR="008C1974" w:rsidRDefault="00570D91">
      <w:pPr>
        <w:pStyle w:val="2"/>
      </w:pPr>
      <w:r>
        <w:rPr>
          <w:rFonts w:hint="eastAsia"/>
        </w:rPr>
        <w:t>论文引用格式</w:t>
      </w:r>
    </w:p>
    <w:p w14:paraId="676793CB" w14:textId="77777777" w:rsidR="008C1974" w:rsidRDefault="00570D91">
      <w:r>
        <w:rPr>
          <w:rFonts w:hint="eastAsia"/>
        </w:rPr>
        <w:t>孙淑婷</w:t>
      </w:r>
      <w:r>
        <w:t xml:space="preserve">, </w:t>
      </w:r>
      <w:r>
        <w:rPr>
          <w:rFonts w:hint="eastAsia"/>
        </w:rPr>
        <w:t>王楠</w:t>
      </w:r>
      <w:r>
        <w:t xml:space="preserve">, </w:t>
      </w:r>
      <w:r>
        <w:rPr>
          <w:rFonts w:hint="eastAsia"/>
        </w:rPr>
        <w:t>温佳慧</w:t>
      </w:r>
      <w:r>
        <w:rPr>
          <w:rFonts w:hint="eastAsia"/>
        </w:rPr>
        <w:t>,</w:t>
      </w:r>
      <w:r>
        <w:t xml:space="preserve"> </w:t>
      </w:r>
      <w:r>
        <w:rPr>
          <w:rFonts w:hint="eastAsia"/>
        </w:rPr>
        <w:t>等</w:t>
      </w:r>
      <w:r>
        <w:rPr>
          <w:rFonts w:hint="eastAsia"/>
        </w:rPr>
        <w:t>.</w:t>
      </w:r>
      <w:r>
        <w:t xml:space="preserve"> </w:t>
      </w:r>
      <w:r>
        <w:rPr>
          <w:rFonts w:hint="eastAsia"/>
        </w:rPr>
        <w:t>当谈“自我参照”时我们在谈什么：人类神经成像中“自我参照”元研究数据库的初步建构</w:t>
      </w:r>
      <w:r>
        <w:rPr>
          <w:rFonts w:hint="eastAsia"/>
        </w:rPr>
        <w:t>[</w:t>
      </w:r>
      <w:r>
        <w:t xml:space="preserve">J/OL]. </w:t>
      </w:r>
      <w:r>
        <w:rPr>
          <w:rFonts w:hint="eastAsia"/>
        </w:rPr>
        <w:t>中国科学数据</w:t>
      </w:r>
      <w:r>
        <w:rPr>
          <w:rFonts w:hint="eastAsia"/>
        </w:rPr>
        <w:t>,</w:t>
      </w:r>
      <w:r>
        <w:t xml:space="preserve"> 2022. (2022-07-01). DOI: 10.11922/11-6035.csd.2022.0047.zh.</w:t>
      </w:r>
    </w:p>
    <w:p w14:paraId="0B9DD19A" w14:textId="77777777" w:rsidR="008C1974" w:rsidRDefault="00570D91">
      <w:pPr>
        <w:pStyle w:val="2"/>
      </w:pPr>
      <w:r>
        <w:rPr>
          <w:rFonts w:hint="eastAsia"/>
        </w:rPr>
        <w:t>数据引用格式</w:t>
      </w:r>
    </w:p>
    <w:p w14:paraId="407EC847" w14:textId="77777777" w:rsidR="008C1974" w:rsidRDefault="00570D91">
      <w:r>
        <w:rPr>
          <w:rFonts w:hint="eastAsia"/>
        </w:rPr>
        <w:t>孙淑婷</w:t>
      </w:r>
      <w:r>
        <w:t xml:space="preserve">, </w:t>
      </w:r>
      <w:r>
        <w:rPr>
          <w:rFonts w:hint="eastAsia"/>
        </w:rPr>
        <w:t>王楠</w:t>
      </w:r>
      <w:r>
        <w:t xml:space="preserve">, </w:t>
      </w:r>
      <w:r>
        <w:rPr>
          <w:rFonts w:hint="eastAsia"/>
        </w:rPr>
        <w:t>温佳慧</w:t>
      </w:r>
      <w:r>
        <w:rPr>
          <w:rFonts w:hint="eastAsia"/>
        </w:rPr>
        <w:t>,</w:t>
      </w:r>
      <w:r>
        <w:t xml:space="preserve"> </w:t>
      </w:r>
      <w:r>
        <w:rPr>
          <w:rFonts w:hint="eastAsia"/>
        </w:rPr>
        <w:t>等</w:t>
      </w:r>
      <w:r>
        <w:rPr>
          <w:rFonts w:hint="eastAsia"/>
        </w:rPr>
        <w:t xml:space="preserve">. </w:t>
      </w:r>
      <w:r>
        <w:rPr>
          <w:rFonts w:hint="eastAsia"/>
        </w:rPr>
        <w:t>元自我：自我参照加工神经成像研究的元研究数据库</w:t>
      </w:r>
      <w:r>
        <w:rPr>
          <w:rFonts w:hint="eastAsia"/>
        </w:rPr>
        <w:t>[</w:t>
      </w:r>
      <w:r>
        <w:t>DS/OL]. S</w:t>
      </w:r>
      <w:r>
        <w:rPr>
          <w:rFonts w:hint="eastAsia"/>
        </w:rPr>
        <w:t>cience</w:t>
      </w:r>
      <w:r>
        <w:t xml:space="preserve"> D</w:t>
      </w:r>
      <w:r>
        <w:rPr>
          <w:rFonts w:hint="eastAsia"/>
        </w:rPr>
        <w:t>ata</w:t>
      </w:r>
      <w:r>
        <w:t xml:space="preserve"> B</w:t>
      </w:r>
      <w:r>
        <w:rPr>
          <w:rFonts w:hint="eastAsia"/>
        </w:rPr>
        <w:t xml:space="preserve">ank, </w:t>
      </w:r>
      <w:r>
        <w:t>2022</w:t>
      </w:r>
      <w:r>
        <w:rPr>
          <w:rFonts w:hint="eastAsia"/>
        </w:rPr>
        <w:t>.</w:t>
      </w:r>
      <w:r>
        <w:t xml:space="preserve"> (2022-07-</w:t>
      </w:r>
      <w:del w:id="1597" w:author="Yan XI" w:date="2022-07-25T09:16:00Z">
        <w:r>
          <w:delText>22</w:delText>
        </w:r>
      </w:del>
      <w:ins w:id="1598" w:author="Yan XI" w:date="2022-07-25T09:16:00Z">
        <w:r>
          <w:t>25</w:t>
        </w:r>
      </w:ins>
      <w:r>
        <w:t>). DOI: 10.57760/sciencedb.j00001.00469.</w:t>
      </w:r>
    </w:p>
    <w:p w14:paraId="5AD622A2" w14:textId="77777777" w:rsidR="008C1974" w:rsidRDefault="008C1974"/>
    <w:tbl>
      <w:tblPr>
        <w:tblW w:w="8306"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4A0" w:firstRow="1" w:lastRow="0" w:firstColumn="1" w:lastColumn="0" w:noHBand="0" w:noVBand="1"/>
      </w:tblPr>
      <w:tblGrid>
        <w:gridCol w:w="1384"/>
        <w:gridCol w:w="1384"/>
        <w:gridCol w:w="1384"/>
        <w:gridCol w:w="1384"/>
        <w:gridCol w:w="1385"/>
        <w:gridCol w:w="1385"/>
      </w:tblGrid>
      <w:tr w:rsidR="008C1974" w14:paraId="449E2771" w14:textId="77777777">
        <w:trPr>
          <w:trHeight w:val="400"/>
        </w:trPr>
        <w:tc>
          <w:tcPr>
            <w:tcW w:w="8306" w:type="dxa"/>
            <w:gridSpan w:val="6"/>
            <w:shd w:val="clear" w:color="auto" w:fill="auto"/>
            <w:vAlign w:val="center"/>
          </w:tcPr>
          <w:p w14:paraId="63FB8EB2" w14:textId="77777777" w:rsidR="008C1974" w:rsidRDefault="00570D91">
            <w:pPr>
              <w:spacing w:beforeLines="50" w:before="156" w:afterLines="50" w:after="156"/>
              <w:ind w:rightChars="100" w:right="210"/>
              <w:jc w:val="center"/>
              <w:outlineLvl w:val="1"/>
              <w:rPr>
                <w:rFonts w:cs="Times New Roman"/>
                <w:b/>
                <w:bCs/>
                <w:sz w:val="28"/>
                <w:szCs w:val="28"/>
              </w:rPr>
            </w:pPr>
            <w:r>
              <w:rPr>
                <w:rFonts w:cs="Times New Roman" w:hint="eastAsia"/>
                <w:b/>
                <w:bCs/>
                <w:sz w:val="28"/>
                <w:szCs w:val="28"/>
              </w:rPr>
              <w:t>全部文献的年份分布参考结果</w:t>
            </w:r>
            <w:r>
              <w:rPr>
                <w:rFonts w:cs="Times New Roman" w:hint="eastAsia"/>
                <w:b/>
                <w:bCs/>
                <w:sz w:val="28"/>
                <w:szCs w:val="28"/>
              </w:rPr>
              <w:t xml:space="preserve"> by </w:t>
            </w:r>
            <w:r>
              <w:rPr>
                <w:rFonts w:cs="Times New Roman" w:hint="eastAsia"/>
                <w:b/>
                <w:bCs/>
                <w:sz w:val="28"/>
                <w:szCs w:val="28"/>
              </w:rPr>
              <w:t>善锋软件</w:t>
            </w:r>
            <w:r>
              <w:rPr>
                <w:rFonts w:cs="Times New Roman" w:hint="eastAsia"/>
                <w:b/>
                <w:bCs/>
                <w:sz w:val="28"/>
                <w:szCs w:val="28"/>
              </w:rPr>
              <w:t>(R)_</w:t>
            </w:r>
            <w:r>
              <w:rPr>
                <w:rFonts w:cs="Times New Roman" w:hint="eastAsia"/>
                <w:b/>
                <w:bCs/>
                <w:sz w:val="28"/>
                <w:szCs w:val="28"/>
              </w:rPr>
              <w:t>数据清洗与数据清除二合一小程序</w:t>
            </w:r>
          </w:p>
        </w:tc>
      </w:tr>
      <w:tr w:rsidR="008C1974" w14:paraId="72ABFFF4" w14:textId="77777777">
        <w:tc>
          <w:tcPr>
            <w:tcW w:w="1384" w:type="dxa"/>
            <w:shd w:val="clear" w:color="auto" w:fill="auto"/>
            <w:vAlign w:val="center"/>
          </w:tcPr>
          <w:p w14:paraId="025BFFA8" w14:textId="77777777" w:rsidR="008C1974" w:rsidRDefault="00570D91">
            <w:pPr>
              <w:spacing w:beforeLines="50" w:before="156" w:afterLines="50" w:after="156"/>
              <w:ind w:rightChars="100" w:right="210"/>
              <w:jc w:val="center"/>
              <w:outlineLvl w:val="1"/>
              <w:rPr>
                <w:rFonts w:cs="Times New Roman"/>
                <w:b/>
                <w:bCs/>
                <w:sz w:val="28"/>
                <w:szCs w:val="28"/>
              </w:rPr>
            </w:pPr>
            <w:r>
              <w:rPr>
                <w:rFonts w:cs="Times New Roman" w:hint="eastAsia"/>
                <w:b/>
                <w:bCs/>
                <w:sz w:val="28"/>
                <w:szCs w:val="28"/>
              </w:rPr>
              <w:t>序号</w:t>
            </w:r>
          </w:p>
        </w:tc>
        <w:tc>
          <w:tcPr>
            <w:tcW w:w="1384" w:type="dxa"/>
            <w:shd w:val="clear" w:color="auto" w:fill="auto"/>
            <w:vAlign w:val="center"/>
          </w:tcPr>
          <w:p w14:paraId="1E6B8F33" w14:textId="77777777" w:rsidR="008C1974" w:rsidRDefault="00570D91">
            <w:pPr>
              <w:spacing w:beforeLines="50" w:before="156" w:afterLines="50" w:after="156"/>
              <w:ind w:rightChars="100" w:right="210"/>
              <w:jc w:val="center"/>
              <w:outlineLvl w:val="1"/>
              <w:rPr>
                <w:rFonts w:cs="Times New Roman"/>
                <w:b/>
                <w:bCs/>
                <w:sz w:val="28"/>
                <w:szCs w:val="28"/>
              </w:rPr>
            </w:pPr>
            <w:r>
              <w:rPr>
                <w:rFonts w:cs="Times New Roman" w:hint="eastAsia"/>
                <w:b/>
                <w:bCs/>
                <w:sz w:val="28"/>
                <w:szCs w:val="28"/>
              </w:rPr>
              <w:t>年份</w:t>
            </w:r>
          </w:p>
        </w:tc>
        <w:tc>
          <w:tcPr>
            <w:tcW w:w="1384" w:type="dxa"/>
            <w:shd w:val="clear" w:color="auto" w:fill="auto"/>
            <w:vAlign w:val="center"/>
          </w:tcPr>
          <w:p w14:paraId="1F614FBA" w14:textId="77777777" w:rsidR="008C1974" w:rsidRDefault="00570D91">
            <w:pPr>
              <w:spacing w:beforeLines="50" w:before="156" w:afterLines="50" w:after="156"/>
              <w:ind w:rightChars="100" w:right="210"/>
              <w:jc w:val="center"/>
              <w:outlineLvl w:val="1"/>
              <w:rPr>
                <w:rFonts w:cs="Times New Roman"/>
                <w:b/>
                <w:bCs/>
                <w:sz w:val="28"/>
                <w:szCs w:val="28"/>
              </w:rPr>
            </w:pPr>
            <w:r>
              <w:rPr>
                <w:rFonts w:cs="Times New Roman" w:hint="eastAsia"/>
                <w:b/>
                <w:bCs/>
                <w:sz w:val="28"/>
                <w:szCs w:val="28"/>
              </w:rPr>
              <w:t>当年条数</w:t>
            </w:r>
          </w:p>
        </w:tc>
        <w:tc>
          <w:tcPr>
            <w:tcW w:w="1384" w:type="dxa"/>
            <w:shd w:val="clear" w:color="auto" w:fill="auto"/>
            <w:vAlign w:val="center"/>
          </w:tcPr>
          <w:p w14:paraId="733C65E3" w14:textId="77777777" w:rsidR="008C1974" w:rsidRDefault="00570D91">
            <w:pPr>
              <w:spacing w:beforeLines="50" w:before="156" w:afterLines="50" w:after="156"/>
              <w:ind w:rightChars="100" w:right="210"/>
              <w:jc w:val="center"/>
              <w:outlineLvl w:val="1"/>
              <w:rPr>
                <w:rFonts w:cs="Times New Roman"/>
                <w:b/>
                <w:bCs/>
                <w:sz w:val="28"/>
                <w:szCs w:val="28"/>
              </w:rPr>
            </w:pPr>
            <w:r>
              <w:rPr>
                <w:rFonts w:cs="Times New Roman" w:hint="eastAsia"/>
                <w:b/>
                <w:bCs/>
                <w:sz w:val="28"/>
                <w:szCs w:val="28"/>
              </w:rPr>
              <w:t>累计条数</w:t>
            </w:r>
          </w:p>
        </w:tc>
        <w:tc>
          <w:tcPr>
            <w:tcW w:w="1385" w:type="dxa"/>
            <w:shd w:val="clear" w:color="auto" w:fill="auto"/>
            <w:vAlign w:val="center"/>
          </w:tcPr>
          <w:p w14:paraId="6F1DB511" w14:textId="77777777" w:rsidR="008C1974" w:rsidRDefault="00570D91">
            <w:pPr>
              <w:spacing w:beforeLines="50" w:before="156" w:afterLines="50" w:after="156"/>
              <w:ind w:rightChars="100" w:right="210"/>
              <w:jc w:val="center"/>
              <w:outlineLvl w:val="1"/>
              <w:rPr>
                <w:rFonts w:cs="Times New Roman"/>
                <w:b/>
                <w:bCs/>
                <w:sz w:val="28"/>
                <w:szCs w:val="28"/>
              </w:rPr>
            </w:pPr>
            <w:r>
              <w:rPr>
                <w:rFonts w:cs="Times New Roman" w:hint="eastAsia"/>
                <w:b/>
                <w:bCs/>
                <w:sz w:val="28"/>
                <w:szCs w:val="28"/>
              </w:rPr>
              <w:t>当年占比</w:t>
            </w:r>
            <w:r>
              <w:rPr>
                <w:rFonts w:cs="Times New Roman" w:hint="eastAsia"/>
                <w:b/>
                <w:bCs/>
                <w:sz w:val="28"/>
                <w:szCs w:val="28"/>
              </w:rPr>
              <w:t>/%</w:t>
            </w:r>
          </w:p>
        </w:tc>
        <w:tc>
          <w:tcPr>
            <w:tcW w:w="1385" w:type="dxa"/>
            <w:shd w:val="clear" w:color="auto" w:fill="auto"/>
            <w:vAlign w:val="center"/>
          </w:tcPr>
          <w:p w14:paraId="61B833E7" w14:textId="77777777" w:rsidR="008C1974" w:rsidRDefault="00570D91">
            <w:pPr>
              <w:spacing w:beforeLines="50" w:before="156" w:afterLines="50" w:after="156"/>
              <w:ind w:rightChars="100" w:right="210"/>
              <w:jc w:val="center"/>
              <w:outlineLvl w:val="1"/>
              <w:rPr>
                <w:rFonts w:cs="Times New Roman"/>
                <w:b/>
                <w:bCs/>
                <w:sz w:val="28"/>
                <w:szCs w:val="28"/>
              </w:rPr>
            </w:pPr>
            <w:r>
              <w:rPr>
                <w:rFonts w:cs="Times New Roman" w:hint="eastAsia"/>
                <w:b/>
                <w:bCs/>
                <w:sz w:val="28"/>
                <w:szCs w:val="28"/>
              </w:rPr>
              <w:t>累计占比</w:t>
            </w:r>
            <w:r>
              <w:rPr>
                <w:rFonts w:cs="Times New Roman" w:hint="eastAsia"/>
                <w:b/>
                <w:bCs/>
                <w:sz w:val="28"/>
                <w:szCs w:val="28"/>
              </w:rPr>
              <w:t>/%</w:t>
            </w:r>
          </w:p>
        </w:tc>
      </w:tr>
      <w:tr w:rsidR="008C1974" w14:paraId="0A7145E8" w14:textId="77777777">
        <w:tc>
          <w:tcPr>
            <w:tcW w:w="1384" w:type="dxa"/>
            <w:shd w:val="clear" w:color="auto" w:fill="auto"/>
            <w:vAlign w:val="center"/>
          </w:tcPr>
          <w:p w14:paraId="4B872814" w14:textId="77777777" w:rsidR="008C1974" w:rsidRDefault="00570D91">
            <w:pPr>
              <w:spacing w:beforeLines="50" w:before="156" w:afterLines="50" w:after="156"/>
              <w:ind w:rightChars="100" w:right="210"/>
              <w:jc w:val="center"/>
              <w:outlineLvl w:val="1"/>
              <w:rPr>
                <w:rFonts w:cs="Times New Roman"/>
                <w:b/>
                <w:bCs/>
                <w:sz w:val="28"/>
                <w:szCs w:val="28"/>
              </w:rPr>
            </w:pPr>
            <w:r>
              <w:rPr>
                <w:rFonts w:cs="Times New Roman"/>
                <w:b/>
                <w:bCs/>
                <w:sz w:val="28"/>
                <w:szCs w:val="28"/>
              </w:rPr>
              <w:t>1</w:t>
            </w:r>
          </w:p>
        </w:tc>
        <w:tc>
          <w:tcPr>
            <w:tcW w:w="1384" w:type="dxa"/>
            <w:shd w:val="clear" w:color="auto" w:fill="auto"/>
            <w:vAlign w:val="center"/>
          </w:tcPr>
          <w:p w14:paraId="1B196B99" w14:textId="77777777" w:rsidR="008C1974" w:rsidRDefault="00570D91">
            <w:pPr>
              <w:spacing w:beforeLines="50" w:before="156" w:afterLines="50" w:after="156"/>
              <w:ind w:rightChars="100" w:right="210"/>
              <w:jc w:val="center"/>
              <w:outlineLvl w:val="1"/>
              <w:rPr>
                <w:rFonts w:cs="Times New Roman"/>
                <w:b/>
                <w:bCs/>
                <w:sz w:val="28"/>
                <w:szCs w:val="28"/>
              </w:rPr>
            </w:pPr>
            <w:r>
              <w:rPr>
                <w:rFonts w:cs="Times New Roman"/>
                <w:b/>
                <w:bCs/>
                <w:sz w:val="28"/>
                <w:szCs w:val="28"/>
              </w:rPr>
              <w:t>2022</w:t>
            </w:r>
          </w:p>
        </w:tc>
        <w:tc>
          <w:tcPr>
            <w:tcW w:w="1384" w:type="dxa"/>
            <w:shd w:val="clear" w:color="auto" w:fill="auto"/>
            <w:vAlign w:val="center"/>
          </w:tcPr>
          <w:p w14:paraId="39418860" w14:textId="77777777" w:rsidR="008C1974" w:rsidRDefault="00570D91">
            <w:pPr>
              <w:spacing w:beforeLines="50" w:before="156" w:afterLines="50" w:after="156"/>
              <w:ind w:rightChars="100" w:right="210"/>
              <w:jc w:val="center"/>
              <w:outlineLvl w:val="1"/>
              <w:rPr>
                <w:rFonts w:cs="Times New Roman"/>
                <w:b/>
                <w:bCs/>
                <w:sz w:val="28"/>
                <w:szCs w:val="28"/>
              </w:rPr>
            </w:pPr>
            <w:r>
              <w:rPr>
                <w:rFonts w:cs="Times New Roman"/>
                <w:b/>
                <w:bCs/>
                <w:sz w:val="28"/>
                <w:szCs w:val="28"/>
              </w:rPr>
              <w:t>2</w:t>
            </w:r>
          </w:p>
        </w:tc>
        <w:tc>
          <w:tcPr>
            <w:tcW w:w="1384" w:type="dxa"/>
            <w:shd w:val="clear" w:color="auto" w:fill="auto"/>
            <w:vAlign w:val="center"/>
          </w:tcPr>
          <w:p w14:paraId="2219A2C5" w14:textId="77777777" w:rsidR="008C1974" w:rsidRDefault="00570D91">
            <w:pPr>
              <w:spacing w:beforeLines="50" w:before="156" w:afterLines="50" w:after="156"/>
              <w:ind w:rightChars="100" w:right="210"/>
              <w:jc w:val="center"/>
              <w:outlineLvl w:val="1"/>
              <w:rPr>
                <w:rFonts w:cs="Times New Roman"/>
                <w:b/>
                <w:bCs/>
                <w:sz w:val="28"/>
                <w:szCs w:val="28"/>
              </w:rPr>
            </w:pPr>
            <w:r>
              <w:rPr>
                <w:rFonts w:cs="Times New Roman"/>
                <w:b/>
                <w:bCs/>
                <w:sz w:val="28"/>
                <w:szCs w:val="28"/>
              </w:rPr>
              <w:t>2</w:t>
            </w:r>
          </w:p>
        </w:tc>
        <w:tc>
          <w:tcPr>
            <w:tcW w:w="1385" w:type="dxa"/>
            <w:shd w:val="clear" w:color="auto" w:fill="auto"/>
            <w:vAlign w:val="center"/>
          </w:tcPr>
          <w:p w14:paraId="4C861584" w14:textId="77777777" w:rsidR="008C1974" w:rsidRDefault="00570D91">
            <w:pPr>
              <w:spacing w:beforeLines="50" w:before="156" w:afterLines="50" w:after="156"/>
              <w:ind w:rightChars="100" w:right="210"/>
              <w:jc w:val="center"/>
              <w:outlineLvl w:val="1"/>
              <w:rPr>
                <w:rFonts w:cs="Times New Roman"/>
                <w:b/>
                <w:bCs/>
                <w:color w:val="FF0000"/>
                <w:sz w:val="28"/>
                <w:szCs w:val="28"/>
              </w:rPr>
            </w:pPr>
            <w:r>
              <w:rPr>
                <w:rFonts w:cs="Times New Roman"/>
                <w:b/>
                <w:bCs/>
                <w:color w:val="FF0000"/>
                <w:sz w:val="28"/>
                <w:szCs w:val="28"/>
              </w:rPr>
              <w:t>6</w:t>
            </w:r>
          </w:p>
        </w:tc>
        <w:tc>
          <w:tcPr>
            <w:tcW w:w="1385" w:type="dxa"/>
            <w:shd w:val="clear" w:color="auto" w:fill="auto"/>
            <w:vAlign w:val="center"/>
          </w:tcPr>
          <w:p w14:paraId="4EF43A66" w14:textId="77777777" w:rsidR="008C1974" w:rsidRDefault="00570D91">
            <w:pPr>
              <w:spacing w:beforeLines="50" w:before="156" w:afterLines="50" w:after="156"/>
              <w:ind w:rightChars="100" w:right="210"/>
              <w:jc w:val="center"/>
              <w:outlineLvl w:val="1"/>
              <w:rPr>
                <w:rFonts w:cs="Times New Roman"/>
                <w:b/>
                <w:bCs/>
                <w:color w:val="0000FF"/>
                <w:sz w:val="28"/>
                <w:szCs w:val="28"/>
              </w:rPr>
            </w:pPr>
            <w:r>
              <w:rPr>
                <w:rFonts w:cs="Times New Roman"/>
                <w:b/>
                <w:bCs/>
                <w:color w:val="0000FF"/>
                <w:sz w:val="28"/>
                <w:szCs w:val="28"/>
              </w:rPr>
              <w:t>6</w:t>
            </w:r>
          </w:p>
        </w:tc>
      </w:tr>
      <w:tr w:rsidR="008C1974" w14:paraId="52F284BC" w14:textId="77777777">
        <w:tc>
          <w:tcPr>
            <w:tcW w:w="1384" w:type="dxa"/>
            <w:shd w:val="clear" w:color="auto" w:fill="auto"/>
            <w:vAlign w:val="center"/>
          </w:tcPr>
          <w:p w14:paraId="36938982" w14:textId="77777777" w:rsidR="008C1974" w:rsidRDefault="00570D91">
            <w:pPr>
              <w:spacing w:beforeLines="50" w:before="156" w:afterLines="50" w:after="156"/>
              <w:ind w:rightChars="100" w:right="210"/>
              <w:jc w:val="center"/>
              <w:outlineLvl w:val="1"/>
              <w:rPr>
                <w:rFonts w:cs="Times New Roman"/>
                <w:b/>
                <w:bCs/>
                <w:sz w:val="28"/>
                <w:szCs w:val="28"/>
              </w:rPr>
            </w:pPr>
            <w:r>
              <w:rPr>
                <w:rFonts w:cs="Times New Roman"/>
                <w:b/>
                <w:bCs/>
                <w:sz w:val="28"/>
                <w:szCs w:val="28"/>
              </w:rPr>
              <w:lastRenderedPageBreak/>
              <w:t>2</w:t>
            </w:r>
          </w:p>
        </w:tc>
        <w:tc>
          <w:tcPr>
            <w:tcW w:w="1384" w:type="dxa"/>
            <w:shd w:val="clear" w:color="auto" w:fill="auto"/>
            <w:vAlign w:val="center"/>
          </w:tcPr>
          <w:p w14:paraId="550F0ADB" w14:textId="77777777" w:rsidR="008C1974" w:rsidRDefault="00570D91">
            <w:pPr>
              <w:spacing w:beforeLines="50" w:before="156" w:afterLines="50" w:after="156"/>
              <w:ind w:rightChars="100" w:right="210"/>
              <w:jc w:val="center"/>
              <w:outlineLvl w:val="1"/>
              <w:rPr>
                <w:rFonts w:cs="Times New Roman"/>
                <w:b/>
                <w:bCs/>
                <w:sz w:val="28"/>
                <w:szCs w:val="28"/>
              </w:rPr>
            </w:pPr>
            <w:r>
              <w:rPr>
                <w:rFonts w:cs="Times New Roman"/>
                <w:b/>
                <w:bCs/>
                <w:sz w:val="28"/>
                <w:szCs w:val="28"/>
              </w:rPr>
              <w:t>2021</w:t>
            </w:r>
          </w:p>
        </w:tc>
        <w:tc>
          <w:tcPr>
            <w:tcW w:w="1384" w:type="dxa"/>
            <w:shd w:val="clear" w:color="auto" w:fill="auto"/>
            <w:vAlign w:val="center"/>
          </w:tcPr>
          <w:p w14:paraId="3D204A1A" w14:textId="77777777" w:rsidR="008C1974" w:rsidRDefault="00570D91">
            <w:pPr>
              <w:spacing w:beforeLines="50" w:before="156" w:afterLines="50" w:after="156"/>
              <w:ind w:rightChars="100" w:right="210"/>
              <w:jc w:val="center"/>
              <w:outlineLvl w:val="1"/>
              <w:rPr>
                <w:rFonts w:cs="Times New Roman"/>
                <w:b/>
                <w:bCs/>
                <w:sz w:val="28"/>
                <w:szCs w:val="28"/>
              </w:rPr>
            </w:pPr>
            <w:r>
              <w:rPr>
                <w:rFonts w:cs="Times New Roman"/>
                <w:b/>
                <w:bCs/>
                <w:sz w:val="28"/>
                <w:szCs w:val="28"/>
              </w:rPr>
              <w:t>5</w:t>
            </w:r>
          </w:p>
        </w:tc>
        <w:tc>
          <w:tcPr>
            <w:tcW w:w="1384" w:type="dxa"/>
            <w:shd w:val="clear" w:color="auto" w:fill="auto"/>
            <w:vAlign w:val="center"/>
          </w:tcPr>
          <w:p w14:paraId="1AC7996B" w14:textId="77777777" w:rsidR="008C1974" w:rsidRDefault="00570D91">
            <w:pPr>
              <w:spacing w:beforeLines="50" w:before="156" w:afterLines="50" w:after="156"/>
              <w:ind w:rightChars="100" w:right="210"/>
              <w:jc w:val="center"/>
              <w:outlineLvl w:val="1"/>
              <w:rPr>
                <w:rFonts w:cs="Times New Roman"/>
                <w:b/>
                <w:bCs/>
                <w:sz w:val="28"/>
                <w:szCs w:val="28"/>
              </w:rPr>
            </w:pPr>
            <w:r>
              <w:rPr>
                <w:rFonts w:cs="Times New Roman"/>
                <w:b/>
                <w:bCs/>
                <w:sz w:val="28"/>
                <w:szCs w:val="28"/>
              </w:rPr>
              <w:t>7</w:t>
            </w:r>
          </w:p>
        </w:tc>
        <w:tc>
          <w:tcPr>
            <w:tcW w:w="1385" w:type="dxa"/>
            <w:shd w:val="clear" w:color="auto" w:fill="auto"/>
            <w:vAlign w:val="center"/>
          </w:tcPr>
          <w:p w14:paraId="76556CC5" w14:textId="77777777" w:rsidR="008C1974" w:rsidRDefault="00570D91">
            <w:pPr>
              <w:spacing w:beforeLines="50" w:before="156" w:afterLines="50" w:after="156"/>
              <w:ind w:rightChars="100" w:right="210"/>
              <w:jc w:val="center"/>
              <w:outlineLvl w:val="1"/>
              <w:rPr>
                <w:rFonts w:cs="Times New Roman"/>
                <w:b/>
                <w:bCs/>
                <w:color w:val="FF0000"/>
                <w:sz w:val="28"/>
                <w:szCs w:val="28"/>
              </w:rPr>
            </w:pPr>
            <w:r>
              <w:rPr>
                <w:rFonts w:cs="Times New Roman"/>
                <w:b/>
                <w:bCs/>
                <w:color w:val="FF0000"/>
                <w:sz w:val="28"/>
                <w:szCs w:val="28"/>
              </w:rPr>
              <w:t>15</w:t>
            </w:r>
          </w:p>
        </w:tc>
        <w:tc>
          <w:tcPr>
            <w:tcW w:w="1385" w:type="dxa"/>
            <w:shd w:val="clear" w:color="auto" w:fill="auto"/>
            <w:vAlign w:val="center"/>
          </w:tcPr>
          <w:p w14:paraId="463AA5AC" w14:textId="77777777" w:rsidR="008C1974" w:rsidRDefault="00570D91">
            <w:pPr>
              <w:spacing w:beforeLines="50" w:before="156" w:afterLines="50" w:after="156"/>
              <w:ind w:rightChars="100" w:right="210"/>
              <w:jc w:val="center"/>
              <w:outlineLvl w:val="1"/>
              <w:rPr>
                <w:rFonts w:cs="Times New Roman"/>
                <w:b/>
                <w:bCs/>
                <w:color w:val="0000FF"/>
                <w:sz w:val="28"/>
                <w:szCs w:val="28"/>
              </w:rPr>
            </w:pPr>
            <w:r>
              <w:rPr>
                <w:rFonts w:cs="Times New Roman"/>
                <w:b/>
                <w:bCs/>
                <w:color w:val="0000FF"/>
                <w:sz w:val="28"/>
                <w:szCs w:val="28"/>
              </w:rPr>
              <w:t>21</w:t>
            </w:r>
          </w:p>
        </w:tc>
      </w:tr>
      <w:tr w:rsidR="008C1974" w14:paraId="232BA507" w14:textId="77777777">
        <w:tc>
          <w:tcPr>
            <w:tcW w:w="1384" w:type="dxa"/>
            <w:shd w:val="clear" w:color="auto" w:fill="auto"/>
            <w:vAlign w:val="center"/>
          </w:tcPr>
          <w:p w14:paraId="3CDB048D" w14:textId="77777777" w:rsidR="008C1974" w:rsidRDefault="00570D91">
            <w:pPr>
              <w:spacing w:beforeLines="50" w:before="156" w:afterLines="50" w:after="156"/>
              <w:ind w:rightChars="100" w:right="210"/>
              <w:jc w:val="center"/>
              <w:outlineLvl w:val="1"/>
              <w:rPr>
                <w:rFonts w:cs="Times New Roman"/>
                <w:b/>
                <w:bCs/>
                <w:sz w:val="28"/>
                <w:szCs w:val="28"/>
              </w:rPr>
            </w:pPr>
            <w:r>
              <w:rPr>
                <w:rFonts w:cs="Times New Roman"/>
                <w:b/>
                <w:bCs/>
                <w:sz w:val="28"/>
                <w:szCs w:val="28"/>
              </w:rPr>
              <w:t>3</w:t>
            </w:r>
          </w:p>
        </w:tc>
        <w:tc>
          <w:tcPr>
            <w:tcW w:w="1384" w:type="dxa"/>
            <w:shd w:val="clear" w:color="auto" w:fill="auto"/>
            <w:vAlign w:val="center"/>
          </w:tcPr>
          <w:p w14:paraId="394A7069" w14:textId="77777777" w:rsidR="008C1974" w:rsidRDefault="00570D91">
            <w:pPr>
              <w:spacing w:beforeLines="50" w:before="156" w:afterLines="50" w:after="156"/>
              <w:ind w:rightChars="100" w:right="210"/>
              <w:jc w:val="center"/>
              <w:outlineLvl w:val="1"/>
              <w:rPr>
                <w:rFonts w:cs="Times New Roman"/>
                <w:b/>
                <w:bCs/>
                <w:sz w:val="28"/>
                <w:szCs w:val="28"/>
              </w:rPr>
            </w:pPr>
            <w:r>
              <w:rPr>
                <w:rFonts w:cs="Times New Roman"/>
                <w:b/>
                <w:bCs/>
                <w:sz w:val="28"/>
                <w:szCs w:val="28"/>
              </w:rPr>
              <w:t>2020</w:t>
            </w:r>
          </w:p>
        </w:tc>
        <w:tc>
          <w:tcPr>
            <w:tcW w:w="1384" w:type="dxa"/>
            <w:shd w:val="clear" w:color="auto" w:fill="auto"/>
            <w:vAlign w:val="center"/>
          </w:tcPr>
          <w:p w14:paraId="77C74827" w14:textId="77777777" w:rsidR="008C1974" w:rsidRDefault="00570D91">
            <w:pPr>
              <w:spacing w:beforeLines="50" w:before="156" w:afterLines="50" w:after="156"/>
              <w:ind w:rightChars="100" w:right="210"/>
              <w:jc w:val="center"/>
              <w:outlineLvl w:val="1"/>
              <w:rPr>
                <w:rFonts w:cs="Times New Roman"/>
                <w:b/>
                <w:bCs/>
                <w:sz w:val="28"/>
                <w:szCs w:val="28"/>
              </w:rPr>
            </w:pPr>
            <w:r>
              <w:rPr>
                <w:rFonts w:cs="Times New Roman"/>
                <w:b/>
                <w:bCs/>
                <w:sz w:val="28"/>
                <w:szCs w:val="28"/>
              </w:rPr>
              <w:t>3</w:t>
            </w:r>
          </w:p>
        </w:tc>
        <w:tc>
          <w:tcPr>
            <w:tcW w:w="1384" w:type="dxa"/>
            <w:shd w:val="clear" w:color="auto" w:fill="auto"/>
            <w:vAlign w:val="center"/>
          </w:tcPr>
          <w:p w14:paraId="33280278" w14:textId="77777777" w:rsidR="008C1974" w:rsidRDefault="00570D91">
            <w:pPr>
              <w:spacing w:beforeLines="50" w:before="156" w:afterLines="50" w:after="156"/>
              <w:ind w:rightChars="100" w:right="210"/>
              <w:jc w:val="center"/>
              <w:outlineLvl w:val="1"/>
              <w:rPr>
                <w:rFonts w:cs="Times New Roman"/>
                <w:b/>
                <w:bCs/>
                <w:sz w:val="28"/>
                <w:szCs w:val="28"/>
              </w:rPr>
            </w:pPr>
            <w:r>
              <w:rPr>
                <w:rFonts w:cs="Times New Roman"/>
                <w:b/>
                <w:bCs/>
                <w:sz w:val="28"/>
                <w:szCs w:val="28"/>
              </w:rPr>
              <w:t>10</w:t>
            </w:r>
          </w:p>
        </w:tc>
        <w:tc>
          <w:tcPr>
            <w:tcW w:w="1385" w:type="dxa"/>
            <w:shd w:val="clear" w:color="auto" w:fill="auto"/>
            <w:vAlign w:val="center"/>
          </w:tcPr>
          <w:p w14:paraId="20F38AA4" w14:textId="77777777" w:rsidR="008C1974" w:rsidRDefault="00570D91">
            <w:pPr>
              <w:spacing w:beforeLines="50" w:before="156" w:afterLines="50" w:after="156"/>
              <w:ind w:rightChars="100" w:right="210"/>
              <w:jc w:val="center"/>
              <w:outlineLvl w:val="1"/>
              <w:rPr>
                <w:rFonts w:cs="Times New Roman"/>
                <w:b/>
                <w:bCs/>
                <w:color w:val="FF0000"/>
                <w:sz w:val="28"/>
                <w:szCs w:val="28"/>
              </w:rPr>
            </w:pPr>
            <w:r>
              <w:rPr>
                <w:rFonts w:cs="Times New Roman"/>
                <w:b/>
                <w:bCs/>
                <w:color w:val="FF0000"/>
                <w:sz w:val="28"/>
                <w:szCs w:val="28"/>
              </w:rPr>
              <w:t>9</w:t>
            </w:r>
          </w:p>
        </w:tc>
        <w:tc>
          <w:tcPr>
            <w:tcW w:w="1385" w:type="dxa"/>
            <w:shd w:val="clear" w:color="auto" w:fill="auto"/>
            <w:vAlign w:val="center"/>
          </w:tcPr>
          <w:p w14:paraId="3A1A6F46" w14:textId="77777777" w:rsidR="008C1974" w:rsidRDefault="00570D91">
            <w:pPr>
              <w:spacing w:beforeLines="50" w:before="156" w:afterLines="50" w:after="156"/>
              <w:ind w:rightChars="100" w:right="210"/>
              <w:jc w:val="center"/>
              <w:outlineLvl w:val="1"/>
              <w:rPr>
                <w:rFonts w:cs="Times New Roman"/>
                <w:b/>
                <w:bCs/>
                <w:color w:val="0000FF"/>
                <w:sz w:val="28"/>
                <w:szCs w:val="28"/>
              </w:rPr>
            </w:pPr>
            <w:r>
              <w:rPr>
                <w:rFonts w:cs="Times New Roman"/>
                <w:b/>
                <w:bCs/>
                <w:color w:val="0000FF"/>
                <w:sz w:val="28"/>
                <w:szCs w:val="28"/>
              </w:rPr>
              <w:t>29</w:t>
            </w:r>
          </w:p>
        </w:tc>
      </w:tr>
      <w:tr w:rsidR="008C1974" w14:paraId="65E587AB" w14:textId="77777777">
        <w:tc>
          <w:tcPr>
            <w:tcW w:w="1384" w:type="dxa"/>
            <w:shd w:val="clear" w:color="auto" w:fill="auto"/>
            <w:vAlign w:val="center"/>
          </w:tcPr>
          <w:p w14:paraId="5C66B3CA" w14:textId="77777777" w:rsidR="008C1974" w:rsidRDefault="00570D91">
            <w:pPr>
              <w:spacing w:beforeLines="50" w:before="156" w:afterLines="50" w:after="156"/>
              <w:ind w:rightChars="100" w:right="210"/>
              <w:jc w:val="center"/>
              <w:outlineLvl w:val="1"/>
              <w:rPr>
                <w:rFonts w:cs="Times New Roman"/>
                <w:b/>
                <w:bCs/>
                <w:sz w:val="28"/>
                <w:szCs w:val="28"/>
              </w:rPr>
            </w:pPr>
            <w:r>
              <w:rPr>
                <w:rFonts w:cs="Times New Roman"/>
                <w:b/>
                <w:bCs/>
                <w:sz w:val="28"/>
                <w:szCs w:val="28"/>
              </w:rPr>
              <w:t>4</w:t>
            </w:r>
          </w:p>
        </w:tc>
        <w:tc>
          <w:tcPr>
            <w:tcW w:w="1384" w:type="dxa"/>
            <w:shd w:val="clear" w:color="auto" w:fill="auto"/>
            <w:vAlign w:val="center"/>
          </w:tcPr>
          <w:p w14:paraId="6B0C39B3" w14:textId="77777777" w:rsidR="008C1974" w:rsidRDefault="00570D91">
            <w:pPr>
              <w:spacing w:beforeLines="50" w:before="156" w:afterLines="50" w:after="156"/>
              <w:ind w:rightChars="100" w:right="210"/>
              <w:jc w:val="center"/>
              <w:outlineLvl w:val="1"/>
              <w:rPr>
                <w:rFonts w:cs="Times New Roman"/>
                <w:b/>
                <w:bCs/>
                <w:sz w:val="28"/>
                <w:szCs w:val="28"/>
              </w:rPr>
            </w:pPr>
            <w:r>
              <w:rPr>
                <w:rFonts w:cs="Times New Roman"/>
                <w:b/>
                <w:bCs/>
                <w:sz w:val="28"/>
                <w:szCs w:val="28"/>
              </w:rPr>
              <w:t>2019</w:t>
            </w:r>
          </w:p>
        </w:tc>
        <w:tc>
          <w:tcPr>
            <w:tcW w:w="1384" w:type="dxa"/>
            <w:shd w:val="clear" w:color="auto" w:fill="auto"/>
            <w:vAlign w:val="center"/>
          </w:tcPr>
          <w:p w14:paraId="4F0E88C1" w14:textId="77777777" w:rsidR="008C1974" w:rsidRDefault="00570D91">
            <w:pPr>
              <w:spacing w:beforeLines="50" w:before="156" w:afterLines="50" w:after="156"/>
              <w:ind w:rightChars="100" w:right="210"/>
              <w:jc w:val="center"/>
              <w:outlineLvl w:val="1"/>
              <w:rPr>
                <w:rFonts w:cs="Times New Roman"/>
                <w:b/>
                <w:bCs/>
                <w:sz w:val="28"/>
                <w:szCs w:val="28"/>
              </w:rPr>
            </w:pPr>
            <w:r>
              <w:rPr>
                <w:rFonts w:cs="Times New Roman"/>
                <w:b/>
                <w:bCs/>
                <w:sz w:val="28"/>
                <w:szCs w:val="28"/>
              </w:rPr>
              <w:t>1</w:t>
            </w:r>
          </w:p>
        </w:tc>
        <w:tc>
          <w:tcPr>
            <w:tcW w:w="1384" w:type="dxa"/>
            <w:shd w:val="clear" w:color="auto" w:fill="auto"/>
            <w:vAlign w:val="center"/>
          </w:tcPr>
          <w:p w14:paraId="7BA13059" w14:textId="77777777" w:rsidR="008C1974" w:rsidRDefault="00570D91">
            <w:pPr>
              <w:spacing w:beforeLines="50" w:before="156" w:afterLines="50" w:after="156"/>
              <w:ind w:rightChars="100" w:right="210"/>
              <w:jc w:val="center"/>
              <w:outlineLvl w:val="1"/>
              <w:rPr>
                <w:rFonts w:cs="Times New Roman"/>
                <w:b/>
                <w:bCs/>
                <w:sz w:val="28"/>
                <w:szCs w:val="28"/>
              </w:rPr>
            </w:pPr>
            <w:r>
              <w:rPr>
                <w:rFonts w:cs="Times New Roman"/>
                <w:b/>
                <w:bCs/>
                <w:sz w:val="28"/>
                <w:szCs w:val="28"/>
              </w:rPr>
              <w:t>11</w:t>
            </w:r>
          </w:p>
        </w:tc>
        <w:tc>
          <w:tcPr>
            <w:tcW w:w="1385" w:type="dxa"/>
            <w:shd w:val="clear" w:color="auto" w:fill="auto"/>
            <w:vAlign w:val="center"/>
          </w:tcPr>
          <w:p w14:paraId="71C8B72C" w14:textId="77777777" w:rsidR="008C1974" w:rsidRDefault="00570D91">
            <w:pPr>
              <w:spacing w:beforeLines="50" w:before="156" w:afterLines="50" w:after="156"/>
              <w:ind w:rightChars="100" w:right="210"/>
              <w:jc w:val="center"/>
              <w:outlineLvl w:val="1"/>
              <w:rPr>
                <w:rFonts w:cs="Times New Roman"/>
                <w:b/>
                <w:bCs/>
                <w:color w:val="FF0000"/>
                <w:sz w:val="28"/>
                <w:szCs w:val="28"/>
              </w:rPr>
            </w:pPr>
            <w:r>
              <w:rPr>
                <w:rFonts w:cs="Times New Roman"/>
                <w:b/>
                <w:bCs/>
                <w:color w:val="FF0000"/>
                <w:sz w:val="28"/>
                <w:szCs w:val="28"/>
              </w:rPr>
              <w:t>3</w:t>
            </w:r>
          </w:p>
        </w:tc>
        <w:tc>
          <w:tcPr>
            <w:tcW w:w="1385" w:type="dxa"/>
            <w:shd w:val="clear" w:color="auto" w:fill="auto"/>
            <w:vAlign w:val="center"/>
          </w:tcPr>
          <w:p w14:paraId="3C28021B" w14:textId="77777777" w:rsidR="008C1974" w:rsidRDefault="00570D91">
            <w:pPr>
              <w:spacing w:beforeLines="50" w:before="156" w:afterLines="50" w:after="156"/>
              <w:ind w:rightChars="100" w:right="210"/>
              <w:jc w:val="center"/>
              <w:outlineLvl w:val="1"/>
              <w:rPr>
                <w:rFonts w:cs="Times New Roman"/>
                <w:b/>
                <w:bCs/>
                <w:color w:val="0000FF"/>
                <w:sz w:val="28"/>
                <w:szCs w:val="28"/>
              </w:rPr>
            </w:pPr>
            <w:r>
              <w:rPr>
                <w:rFonts w:cs="Times New Roman"/>
                <w:b/>
                <w:bCs/>
                <w:color w:val="0000FF"/>
                <w:sz w:val="28"/>
                <w:szCs w:val="28"/>
              </w:rPr>
              <w:t>32</w:t>
            </w:r>
          </w:p>
        </w:tc>
      </w:tr>
      <w:tr w:rsidR="008C1974" w14:paraId="15B8C2AC" w14:textId="77777777">
        <w:tc>
          <w:tcPr>
            <w:tcW w:w="1384" w:type="dxa"/>
            <w:shd w:val="clear" w:color="auto" w:fill="auto"/>
            <w:vAlign w:val="center"/>
          </w:tcPr>
          <w:p w14:paraId="31929E5D" w14:textId="77777777" w:rsidR="008C1974" w:rsidRDefault="00570D91">
            <w:pPr>
              <w:spacing w:beforeLines="50" w:before="156" w:afterLines="50" w:after="156"/>
              <w:ind w:rightChars="100" w:right="210"/>
              <w:jc w:val="center"/>
              <w:outlineLvl w:val="1"/>
              <w:rPr>
                <w:rFonts w:cs="Times New Roman"/>
                <w:b/>
                <w:bCs/>
                <w:sz w:val="28"/>
                <w:szCs w:val="28"/>
              </w:rPr>
            </w:pPr>
            <w:r>
              <w:rPr>
                <w:rFonts w:cs="Times New Roman"/>
                <w:b/>
                <w:bCs/>
                <w:sz w:val="28"/>
                <w:szCs w:val="28"/>
              </w:rPr>
              <w:t>5</w:t>
            </w:r>
          </w:p>
        </w:tc>
        <w:tc>
          <w:tcPr>
            <w:tcW w:w="1384" w:type="dxa"/>
            <w:shd w:val="clear" w:color="auto" w:fill="auto"/>
            <w:vAlign w:val="center"/>
          </w:tcPr>
          <w:p w14:paraId="60D21732" w14:textId="77777777" w:rsidR="008C1974" w:rsidRDefault="00570D91">
            <w:pPr>
              <w:spacing w:beforeLines="50" w:before="156" w:afterLines="50" w:after="156"/>
              <w:ind w:rightChars="100" w:right="210"/>
              <w:jc w:val="center"/>
              <w:outlineLvl w:val="1"/>
              <w:rPr>
                <w:rFonts w:cs="Times New Roman"/>
                <w:b/>
                <w:bCs/>
                <w:sz w:val="28"/>
                <w:szCs w:val="28"/>
              </w:rPr>
            </w:pPr>
            <w:r>
              <w:rPr>
                <w:rFonts w:cs="Times New Roman"/>
                <w:b/>
                <w:bCs/>
                <w:sz w:val="28"/>
                <w:szCs w:val="28"/>
              </w:rPr>
              <w:t>2017</w:t>
            </w:r>
          </w:p>
        </w:tc>
        <w:tc>
          <w:tcPr>
            <w:tcW w:w="1384" w:type="dxa"/>
            <w:shd w:val="clear" w:color="auto" w:fill="auto"/>
            <w:vAlign w:val="center"/>
          </w:tcPr>
          <w:p w14:paraId="76D0C8F4" w14:textId="77777777" w:rsidR="008C1974" w:rsidRDefault="00570D91">
            <w:pPr>
              <w:spacing w:beforeLines="50" w:before="156" w:afterLines="50" w:after="156"/>
              <w:ind w:rightChars="100" w:right="210"/>
              <w:jc w:val="center"/>
              <w:outlineLvl w:val="1"/>
              <w:rPr>
                <w:rFonts w:cs="Times New Roman"/>
                <w:b/>
                <w:bCs/>
                <w:sz w:val="28"/>
                <w:szCs w:val="28"/>
              </w:rPr>
            </w:pPr>
            <w:r>
              <w:rPr>
                <w:rFonts w:cs="Times New Roman"/>
                <w:b/>
                <w:bCs/>
                <w:sz w:val="28"/>
                <w:szCs w:val="28"/>
              </w:rPr>
              <w:t>1</w:t>
            </w:r>
          </w:p>
        </w:tc>
        <w:tc>
          <w:tcPr>
            <w:tcW w:w="1384" w:type="dxa"/>
            <w:shd w:val="clear" w:color="auto" w:fill="auto"/>
            <w:vAlign w:val="center"/>
          </w:tcPr>
          <w:p w14:paraId="42BA3925" w14:textId="77777777" w:rsidR="008C1974" w:rsidRDefault="00570D91">
            <w:pPr>
              <w:spacing w:beforeLines="50" w:before="156" w:afterLines="50" w:after="156"/>
              <w:ind w:rightChars="100" w:right="210"/>
              <w:jc w:val="center"/>
              <w:outlineLvl w:val="1"/>
              <w:rPr>
                <w:rFonts w:cs="Times New Roman"/>
                <w:b/>
                <w:bCs/>
                <w:sz w:val="28"/>
                <w:szCs w:val="28"/>
              </w:rPr>
            </w:pPr>
            <w:r>
              <w:rPr>
                <w:rFonts w:cs="Times New Roman"/>
                <w:b/>
                <w:bCs/>
                <w:sz w:val="28"/>
                <w:szCs w:val="28"/>
              </w:rPr>
              <w:t>12</w:t>
            </w:r>
          </w:p>
        </w:tc>
        <w:tc>
          <w:tcPr>
            <w:tcW w:w="1385" w:type="dxa"/>
            <w:shd w:val="clear" w:color="auto" w:fill="auto"/>
            <w:vAlign w:val="center"/>
          </w:tcPr>
          <w:p w14:paraId="7D2F07B2" w14:textId="77777777" w:rsidR="008C1974" w:rsidRDefault="00570D91">
            <w:pPr>
              <w:spacing w:beforeLines="50" w:before="156" w:afterLines="50" w:after="156"/>
              <w:ind w:rightChars="100" w:right="210"/>
              <w:jc w:val="center"/>
              <w:outlineLvl w:val="1"/>
              <w:rPr>
                <w:rFonts w:cs="Times New Roman"/>
                <w:b/>
                <w:bCs/>
                <w:color w:val="FF0000"/>
                <w:sz w:val="28"/>
                <w:szCs w:val="28"/>
              </w:rPr>
            </w:pPr>
            <w:r>
              <w:rPr>
                <w:rFonts w:cs="Times New Roman"/>
                <w:b/>
                <w:bCs/>
                <w:color w:val="FF0000"/>
                <w:sz w:val="28"/>
                <w:szCs w:val="28"/>
              </w:rPr>
              <w:t>3</w:t>
            </w:r>
          </w:p>
        </w:tc>
        <w:tc>
          <w:tcPr>
            <w:tcW w:w="1385" w:type="dxa"/>
            <w:shd w:val="clear" w:color="auto" w:fill="auto"/>
            <w:vAlign w:val="center"/>
          </w:tcPr>
          <w:p w14:paraId="10472DE7" w14:textId="77777777" w:rsidR="008C1974" w:rsidRDefault="00570D91">
            <w:pPr>
              <w:spacing w:beforeLines="50" w:before="156" w:afterLines="50" w:after="156"/>
              <w:ind w:rightChars="100" w:right="210"/>
              <w:jc w:val="center"/>
              <w:outlineLvl w:val="1"/>
              <w:rPr>
                <w:rFonts w:cs="Times New Roman"/>
                <w:b/>
                <w:bCs/>
                <w:color w:val="0000FF"/>
                <w:sz w:val="28"/>
                <w:szCs w:val="28"/>
              </w:rPr>
            </w:pPr>
            <w:r>
              <w:rPr>
                <w:rFonts w:cs="Times New Roman"/>
                <w:b/>
                <w:bCs/>
                <w:color w:val="0000FF"/>
                <w:sz w:val="28"/>
                <w:szCs w:val="28"/>
              </w:rPr>
              <w:t>35</w:t>
            </w:r>
          </w:p>
        </w:tc>
      </w:tr>
      <w:tr w:rsidR="008C1974" w14:paraId="04A30526" w14:textId="77777777">
        <w:tc>
          <w:tcPr>
            <w:tcW w:w="1384" w:type="dxa"/>
            <w:shd w:val="clear" w:color="auto" w:fill="auto"/>
            <w:vAlign w:val="center"/>
          </w:tcPr>
          <w:p w14:paraId="6C110C76" w14:textId="77777777" w:rsidR="008C1974" w:rsidRDefault="00570D91">
            <w:pPr>
              <w:spacing w:beforeLines="50" w:before="156" w:afterLines="50" w:after="156"/>
              <w:ind w:rightChars="100" w:right="210"/>
              <w:jc w:val="center"/>
              <w:outlineLvl w:val="1"/>
              <w:rPr>
                <w:rFonts w:cs="Times New Roman"/>
                <w:b/>
                <w:bCs/>
                <w:sz w:val="28"/>
                <w:szCs w:val="28"/>
              </w:rPr>
            </w:pPr>
            <w:r>
              <w:rPr>
                <w:rFonts w:cs="Times New Roman"/>
                <w:b/>
                <w:bCs/>
                <w:sz w:val="28"/>
                <w:szCs w:val="28"/>
              </w:rPr>
              <w:t>6</w:t>
            </w:r>
          </w:p>
        </w:tc>
        <w:tc>
          <w:tcPr>
            <w:tcW w:w="1384" w:type="dxa"/>
            <w:shd w:val="clear" w:color="auto" w:fill="auto"/>
            <w:vAlign w:val="center"/>
          </w:tcPr>
          <w:p w14:paraId="6517EBBF" w14:textId="77777777" w:rsidR="008C1974" w:rsidRDefault="00570D91">
            <w:pPr>
              <w:spacing w:beforeLines="50" w:before="156" w:afterLines="50" w:after="156"/>
              <w:ind w:rightChars="100" w:right="210"/>
              <w:jc w:val="center"/>
              <w:outlineLvl w:val="1"/>
              <w:rPr>
                <w:rFonts w:cs="Times New Roman"/>
                <w:b/>
                <w:bCs/>
                <w:sz w:val="28"/>
                <w:szCs w:val="28"/>
              </w:rPr>
            </w:pPr>
            <w:r>
              <w:rPr>
                <w:rFonts w:cs="Times New Roman"/>
                <w:b/>
                <w:bCs/>
                <w:sz w:val="28"/>
                <w:szCs w:val="28"/>
              </w:rPr>
              <w:t>2016</w:t>
            </w:r>
          </w:p>
        </w:tc>
        <w:tc>
          <w:tcPr>
            <w:tcW w:w="1384" w:type="dxa"/>
            <w:shd w:val="clear" w:color="auto" w:fill="auto"/>
            <w:vAlign w:val="center"/>
          </w:tcPr>
          <w:p w14:paraId="61BBF958" w14:textId="77777777" w:rsidR="008C1974" w:rsidRDefault="00570D91">
            <w:pPr>
              <w:spacing w:beforeLines="50" w:before="156" w:afterLines="50" w:after="156"/>
              <w:ind w:rightChars="100" w:right="210"/>
              <w:jc w:val="center"/>
              <w:outlineLvl w:val="1"/>
              <w:rPr>
                <w:rFonts w:cs="Times New Roman"/>
                <w:b/>
                <w:bCs/>
                <w:sz w:val="28"/>
                <w:szCs w:val="28"/>
              </w:rPr>
            </w:pPr>
            <w:r>
              <w:rPr>
                <w:rFonts w:cs="Times New Roman"/>
                <w:b/>
                <w:bCs/>
                <w:sz w:val="28"/>
                <w:szCs w:val="28"/>
              </w:rPr>
              <w:t>3</w:t>
            </w:r>
          </w:p>
        </w:tc>
        <w:tc>
          <w:tcPr>
            <w:tcW w:w="1384" w:type="dxa"/>
            <w:shd w:val="clear" w:color="auto" w:fill="auto"/>
            <w:vAlign w:val="center"/>
          </w:tcPr>
          <w:p w14:paraId="03598196" w14:textId="77777777" w:rsidR="008C1974" w:rsidRDefault="00570D91">
            <w:pPr>
              <w:spacing w:beforeLines="50" w:before="156" w:afterLines="50" w:after="156"/>
              <w:ind w:rightChars="100" w:right="210"/>
              <w:jc w:val="center"/>
              <w:outlineLvl w:val="1"/>
              <w:rPr>
                <w:rFonts w:cs="Times New Roman"/>
                <w:b/>
                <w:bCs/>
                <w:sz w:val="28"/>
                <w:szCs w:val="28"/>
              </w:rPr>
            </w:pPr>
            <w:r>
              <w:rPr>
                <w:rFonts w:cs="Times New Roman"/>
                <w:b/>
                <w:bCs/>
                <w:sz w:val="28"/>
                <w:szCs w:val="28"/>
              </w:rPr>
              <w:t>15</w:t>
            </w:r>
          </w:p>
        </w:tc>
        <w:tc>
          <w:tcPr>
            <w:tcW w:w="1385" w:type="dxa"/>
            <w:shd w:val="clear" w:color="auto" w:fill="auto"/>
            <w:vAlign w:val="center"/>
          </w:tcPr>
          <w:p w14:paraId="1BCCF817" w14:textId="77777777" w:rsidR="008C1974" w:rsidRDefault="00570D91">
            <w:pPr>
              <w:spacing w:beforeLines="50" w:before="156" w:afterLines="50" w:after="156"/>
              <w:ind w:rightChars="100" w:right="210"/>
              <w:jc w:val="center"/>
              <w:outlineLvl w:val="1"/>
              <w:rPr>
                <w:rFonts w:cs="Times New Roman"/>
                <w:b/>
                <w:bCs/>
                <w:color w:val="FF0000"/>
                <w:sz w:val="28"/>
                <w:szCs w:val="28"/>
              </w:rPr>
            </w:pPr>
            <w:r>
              <w:rPr>
                <w:rFonts w:cs="Times New Roman"/>
                <w:b/>
                <w:bCs/>
                <w:color w:val="FF0000"/>
                <w:sz w:val="28"/>
                <w:szCs w:val="28"/>
              </w:rPr>
              <w:t>9</w:t>
            </w:r>
          </w:p>
        </w:tc>
        <w:tc>
          <w:tcPr>
            <w:tcW w:w="1385" w:type="dxa"/>
            <w:shd w:val="clear" w:color="auto" w:fill="auto"/>
            <w:vAlign w:val="center"/>
          </w:tcPr>
          <w:p w14:paraId="21563E5C" w14:textId="77777777" w:rsidR="008C1974" w:rsidRDefault="00570D91">
            <w:pPr>
              <w:spacing w:beforeLines="50" w:before="156" w:afterLines="50" w:after="156"/>
              <w:ind w:rightChars="100" w:right="210"/>
              <w:jc w:val="center"/>
              <w:outlineLvl w:val="1"/>
              <w:rPr>
                <w:rFonts w:cs="Times New Roman"/>
                <w:b/>
                <w:bCs/>
                <w:color w:val="0000FF"/>
                <w:sz w:val="28"/>
                <w:szCs w:val="28"/>
              </w:rPr>
            </w:pPr>
            <w:r>
              <w:rPr>
                <w:rFonts w:cs="Times New Roman"/>
                <w:b/>
                <w:bCs/>
                <w:color w:val="0000FF"/>
                <w:sz w:val="28"/>
                <w:szCs w:val="28"/>
              </w:rPr>
              <w:t>44</w:t>
            </w:r>
          </w:p>
        </w:tc>
      </w:tr>
      <w:tr w:rsidR="008C1974" w14:paraId="24AB7F56" w14:textId="77777777">
        <w:tc>
          <w:tcPr>
            <w:tcW w:w="1384" w:type="dxa"/>
            <w:shd w:val="clear" w:color="auto" w:fill="auto"/>
            <w:vAlign w:val="center"/>
          </w:tcPr>
          <w:p w14:paraId="7D093F58" w14:textId="77777777" w:rsidR="008C1974" w:rsidRDefault="00570D91">
            <w:pPr>
              <w:spacing w:beforeLines="50" w:before="156" w:afterLines="50" w:after="156"/>
              <w:ind w:rightChars="100" w:right="210"/>
              <w:jc w:val="center"/>
              <w:outlineLvl w:val="1"/>
              <w:rPr>
                <w:rFonts w:cs="Times New Roman"/>
                <w:b/>
                <w:bCs/>
                <w:sz w:val="28"/>
                <w:szCs w:val="28"/>
              </w:rPr>
            </w:pPr>
            <w:r>
              <w:rPr>
                <w:rFonts w:cs="Times New Roman"/>
                <w:b/>
                <w:bCs/>
                <w:sz w:val="28"/>
                <w:szCs w:val="28"/>
              </w:rPr>
              <w:t>7</w:t>
            </w:r>
          </w:p>
        </w:tc>
        <w:tc>
          <w:tcPr>
            <w:tcW w:w="1384" w:type="dxa"/>
            <w:shd w:val="clear" w:color="auto" w:fill="auto"/>
            <w:vAlign w:val="center"/>
          </w:tcPr>
          <w:p w14:paraId="66D00A2D" w14:textId="77777777" w:rsidR="008C1974" w:rsidRDefault="00570D91">
            <w:pPr>
              <w:spacing w:beforeLines="50" w:before="156" w:afterLines="50" w:after="156"/>
              <w:ind w:rightChars="100" w:right="210"/>
              <w:jc w:val="center"/>
              <w:outlineLvl w:val="1"/>
              <w:rPr>
                <w:rFonts w:cs="Times New Roman"/>
                <w:b/>
                <w:bCs/>
                <w:sz w:val="28"/>
                <w:szCs w:val="28"/>
              </w:rPr>
            </w:pPr>
            <w:r>
              <w:rPr>
                <w:rFonts w:cs="Times New Roman"/>
                <w:b/>
                <w:bCs/>
                <w:sz w:val="28"/>
                <w:szCs w:val="28"/>
              </w:rPr>
              <w:t>2015</w:t>
            </w:r>
          </w:p>
        </w:tc>
        <w:tc>
          <w:tcPr>
            <w:tcW w:w="1384" w:type="dxa"/>
            <w:shd w:val="clear" w:color="auto" w:fill="auto"/>
            <w:vAlign w:val="center"/>
          </w:tcPr>
          <w:p w14:paraId="56236040" w14:textId="77777777" w:rsidR="008C1974" w:rsidRDefault="00570D91">
            <w:pPr>
              <w:spacing w:beforeLines="50" w:before="156" w:afterLines="50" w:after="156"/>
              <w:ind w:rightChars="100" w:right="210"/>
              <w:jc w:val="center"/>
              <w:outlineLvl w:val="1"/>
              <w:rPr>
                <w:rFonts w:cs="Times New Roman"/>
                <w:b/>
                <w:bCs/>
                <w:sz w:val="28"/>
                <w:szCs w:val="28"/>
              </w:rPr>
            </w:pPr>
            <w:r>
              <w:rPr>
                <w:rFonts w:cs="Times New Roman"/>
                <w:b/>
                <w:bCs/>
                <w:sz w:val="28"/>
                <w:szCs w:val="28"/>
              </w:rPr>
              <w:t>1</w:t>
            </w:r>
          </w:p>
        </w:tc>
        <w:tc>
          <w:tcPr>
            <w:tcW w:w="1384" w:type="dxa"/>
            <w:shd w:val="clear" w:color="auto" w:fill="auto"/>
            <w:vAlign w:val="center"/>
          </w:tcPr>
          <w:p w14:paraId="2630536A" w14:textId="77777777" w:rsidR="008C1974" w:rsidRDefault="00570D91">
            <w:pPr>
              <w:spacing w:beforeLines="50" w:before="156" w:afterLines="50" w:after="156"/>
              <w:ind w:rightChars="100" w:right="210"/>
              <w:jc w:val="center"/>
              <w:outlineLvl w:val="1"/>
              <w:rPr>
                <w:rFonts w:cs="Times New Roman"/>
                <w:b/>
                <w:bCs/>
                <w:sz w:val="28"/>
                <w:szCs w:val="28"/>
              </w:rPr>
            </w:pPr>
            <w:r>
              <w:rPr>
                <w:rFonts w:cs="Times New Roman"/>
                <w:b/>
                <w:bCs/>
                <w:sz w:val="28"/>
                <w:szCs w:val="28"/>
              </w:rPr>
              <w:t>16</w:t>
            </w:r>
          </w:p>
        </w:tc>
        <w:tc>
          <w:tcPr>
            <w:tcW w:w="1385" w:type="dxa"/>
            <w:shd w:val="clear" w:color="auto" w:fill="auto"/>
            <w:vAlign w:val="center"/>
          </w:tcPr>
          <w:p w14:paraId="26FCCD05" w14:textId="77777777" w:rsidR="008C1974" w:rsidRDefault="00570D91">
            <w:pPr>
              <w:spacing w:beforeLines="50" w:before="156" w:afterLines="50" w:after="156"/>
              <w:ind w:rightChars="100" w:right="210"/>
              <w:jc w:val="center"/>
              <w:outlineLvl w:val="1"/>
              <w:rPr>
                <w:rFonts w:cs="Times New Roman"/>
                <w:b/>
                <w:bCs/>
                <w:color w:val="FF0000"/>
                <w:sz w:val="28"/>
                <w:szCs w:val="28"/>
              </w:rPr>
            </w:pPr>
            <w:r>
              <w:rPr>
                <w:rFonts w:cs="Times New Roman"/>
                <w:b/>
                <w:bCs/>
                <w:color w:val="FF0000"/>
                <w:sz w:val="28"/>
                <w:szCs w:val="28"/>
              </w:rPr>
              <w:t>3</w:t>
            </w:r>
          </w:p>
        </w:tc>
        <w:tc>
          <w:tcPr>
            <w:tcW w:w="1385" w:type="dxa"/>
            <w:shd w:val="clear" w:color="auto" w:fill="auto"/>
            <w:vAlign w:val="center"/>
          </w:tcPr>
          <w:p w14:paraId="4B52058B" w14:textId="77777777" w:rsidR="008C1974" w:rsidRDefault="00570D91">
            <w:pPr>
              <w:spacing w:beforeLines="50" w:before="156" w:afterLines="50" w:after="156"/>
              <w:ind w:rightChars="100" w:right="210"/>
              <w:jc w:val="center"/>
              <w:outlineLvl w:val="1"/>
              <w:rPr>
                <w:rFonts w:cs="Times New Roman"/>
                <w:b/>
                <w:bCs/>
                <w:color w:val="0000FF"/>
                <w:sz w:val="28"/>
                <w:szCs w:val="28"/>
              </w:rPr>
            </w:pPr>
            <w:r>
              <w:rPr>
                <w:rFonts w:cs="Times New Roman"/>
                <w:b/>
                <w:bCs/>
                <w:color w:val="0000FF"/>
                <w:sz w:val="28"/>
                <w:szCs w:val="28"/>
              </w:rPr>
              <w:t>47</w:t>
            </w:r>
          </w:p>
        </w:tc>
      </w:tr>
      <w:tr w:rsidR="008C1974" w14:paraId="394D2976" w14:textId="77777777">
        <w:tc>
          <w:tcPr>
            <w:tcW w:w="1384" w:type="dxa"/>
            <w:shd w:val="clear" w:color="auto" w:fill="auto"/>
            <w:vAlign w:val="center"/>
          </w:tcPr>
          <w:p w14:paraId="6240D7EA" w14:textId="77777777" w:rsidR="008C1974" w:rsidRDefault="00570D91">
            <w:pPr>
              <w:spacing w:beforeLines="50" w:before="156" w:afterLines="50" w:after="156"/>
              <w:ind w:rightChars="100" w:right="210"/>
              <w:jc w:val="center"/>
              <w:outlineLvl w:val="1"/>
              <w:rPr>
                <w:rFonts w:cs="Times New Roman"/>
                <w:b/>
                <w:bCs/>
                <w:sz w:val="28"/>
                <w:szCs w:val="28"/>
              </w:rPr>
            </w:pPr>
            <w:r>
              <w:rPr>
                <w:rFonts w:cs="Times New Roman"/>
                <w:b/>
                <w:bCs/>
                <w:sz w:val="28"/>
                <w:szCs w:val="28"/>
              </w:rPr>
              <w:t>8</w:t>
            </w:r>
          </w:p>
        </w:tc>
        <w:tc>
          <w:tcPr>
            <w:tcW w:w="1384" w:type="dxa"/>
            <w:shd w:val="clear" w:color="auto" w:fill="auto"/>
            <w:vAlign w:val="center"/>
          </w:tcPr>
          <w:p w14:paraId="6CA80565" w14:textId="77777777" w:rsidR="008C1974" w:rsidRDefault="00570D91">
            <w:pPr>
              <w:spacing w:beforeLines="50" w:before="156" w:afterLines="50" w:after="156"/>
              <w:ind w:rightChars="100" w:right="210"/>
              <w:jc w:val="center"/>
              <w:outlineLvl w:val="1"/>
              <w:rPr>
                <w:rFonts w:cs="Times New Roman"/>
                <w:b/>
                <w:bCs/>
                <w:sz w:val="28"/>
                <w:szCs w:val="28"/>
              </w:rPr>
            </w:pPr>
            <w:r>
              <w:rPr>
                <w:rFonts w:cs="Times New Roman"/>
                <w:b/>
                <w:bCs/>
                <w:sz w:val="28"/>
                <w:szCs w:val="28"/>
              </w:rPr>
              <w:t>2014</w:t>
            </w:r>
          </w:p>
        </w:tc>
        <w:tc>
          <w:tcPr>
            <w:tcW w:w="1384" w:type="dxa"/>
            <w:shd w:val="clear" w:color="auto" w:fill="auto"/>
            <w:vAlign w:val="center"/>
          </w:tcPr>
          <w:p w14:paraId="04E3E849" w14:textId="77777777" w:rsidR="008C1974" w:rsidRDefault="00570D91">
            <w:pPr>
              <w:spacing w:beforeLines="50" w:before="156" w:afterLines="50" w:after="156"/>
              <w:ind w:rightChars="100" w:right="210"/>
              <w:jc w:val="center"/>
              <w:outlineLvl w:val="1"/>
              <w:rPr>
                <w:rFonts w:cs="Times New Roman"/>
                <w:b/>
                <w:bCs/>
                <w:sz w:val="28"/>
                <w:szCs w:val="28"/>
              </w:rPr>
            </w:pPr>
            <w:r>
              <w:rPr>
                <w:rFonts w:cs="Times New Roman"/>
                <w:b/>
                <w:bCs/>
                <w:sz w:val="28"/>
                <w:szCs w:val="28"/>
              </w:rPr>
              <w:t>1</w:t>
            </w:r>
          </w:p>
        </w:tc>
        <w:tc>
          <w:tcPr>
            <w:tcW w:w="1384" w:type="dxa"/>
            <w:shd w:val="clear" w:color="auto" w:fill="auto"/>
            <w:vAlign w:val="center"/>
          </w:tcPr>
          <w:p w14:paraId="3652DDE9" w14:textId="77777777" w:rsidR="008C1974" w:rsidRDefault="00570D91">
            <w:pPr>
              <w:spacing w:beforeLines="50" w:before="156" w:afterLines="50" w:after="156"/>
              <w:ind w:rightChars="100" w:right="210"/>
              <w:jc w:val="center"/>
              <w:outlineLvl w:val="1"/>
              <w:rPr>
                <w:rFonts w:cs="Times New Roman"/>
                <w:b/>
                <w:bCs/>
                <w:sz w:val="28"/>
                <w:szCs w:val="28"/>
              </w:rPr>
            </w:pPr>
            <w:r>
              <w:rPr>
                <w:rFonts w:cs="Times New Roman"/>
                <w:b/>
                <w:bCs/>
                <w:sz w:val="28"/>
                <w:szCs w:val="28"/>
              </w:rPr>
              <w:t>17</w:t>
            </w:r>
          </w:p>
        </w:tc>
        <w:tc>
          <w:tcPr>
            <w:tcW w:w="1385" w:type="dxa"/>
            <w:shd w:val="clear" w:color="auto" w:fill="auto"/>
            <w:vAlign w:val="center"/>
          </w:tcPr>
          <w:p w14:paraId="2417FFA0" w14:textId="77777777" w:rsidR="008C1974" w:rsidRDefault="00570D91">
            <w:pPr>
              <w:spacing w:beforeLines="50" w:before="156" w:afterLines="50" w:after="156"/>
              <w:ind w:rightChars="100" w:right="210"/>
              <w:jc w:val="center"/>
              <w:outlineLvl w:val="1"/>
              <w:rPr>
                <w:rFonts w:cs="Times New Roman"/>
                <w:b/>
                <w:bCs/>
                <w:color w:val="FF0000"/>
                <w:sz w:val="28"/>
                <w:szCs w:val="28"/>
              </w:rPr>
            </w:pPr>
            <w:r>
              <w:rPr>
                <w:rFonts w:cs="Times New Roman"/>
                <w:b/>
                <w:bCs/>
                <w:color w:val="FF0000"/>
                <w:sz w:val="28"/>
                <w:szCs w:val="28"/>
              </w:rPr>
              <w:t>3</w:t>
            </w:r>
          </w:p>
        </w:tc>
        <w:tc>
          <w:tcPr>
            <w:tcW w:w="1385" w:type="dxa"/>
            <w:shd w:val="clear" w:color="auto" w:fill="auto"/>
            <w:vAlign w:val="center"/>
          </w:tcPr>
          <w:p w14:paraId="47B657A5" w14:textId="77777777" w:rsidR="008C1974" w:rsidRDefault="00570D91">
            <w:pPr>
              <w:spacing w:beforeLines="50" w:before="156" w:afterLines="50" w:after="156"/>
              <w:ind w:rightChars="100" w:right="210"/>
              <w:jc w:val="center"/>
              <w:outlineLvl w:val="1"/>
              <w:rPr>
                <w:rFonts w:cs="Times New Roman"/>
                <w:b/>
                <w:bCs/>
                <w:color w:val="0000FF"/>
                <w:sz w:val="28"/>
                <w:szCs w:val="28"/>
              </w:rPr>
            </w:pPr>
            <w:r>
              <w:rPr>
                <w:rFonts w:cs="Times New Roman"/>
                <w:b/>
                <w:bCs/>
                <w:color w:val="0000FF"/>
                <w:sz w:val="28"/>
                <w:szCs w:val="28"/>
              </w:rPr>
              <w:t>50</w:t>
            </w:r>
          </w:p>
        </w:tc>
      </w:tr>
      <w:tr w:rsidR="008C1974" w14:paraId="795BC645" w14:textId="77777777">
        <w:tc>
          <w:tcPr>
            <w:tcW w:w="1384" w:type="dxa"/>
            <w:shd w:val="clear" w:color="auto" w:fill="auto"/>
            <w:vAlign w:val="center"/>
          </w:tcPr>
          <w:p w14:paraId="603C6982" w14:textId="77777777" w:rsidR="008C1974" w:rsidRDefault="00570D91">
            <w:pPr>
              <w:spacing w:beforeLines="50" w:before="156" w:afterLines="50" w:after="156"/>
              <w:ind w:rightChars="100" w:right="210"/>
              <w:jc w:val="center"/>
              <w:outlineLvl w:val="1"/>
              <w:rPr>
                <w:rFonts w:cs="Times New Roman"/>
                <w:b/>
                <w:bCs/>
                <w:sz w:val="28"/>
                <w:szCs w:val="28"/>
              </w:rPr>
            </w:pPr>
            <w:r>
              <w:rPr>
                <w:rFonts w:cs="Times New Roman"/>
                <w:b/>
                <w:bCs/>
                <w:sz w:val="28"/>
                <w:szCs w:val="28"/>
              </w:rPr>
              <w:t>9</w:t>
            </w:r>
          </w:p>
        </w:tc>
        <w:tc>
          <w:tcPr>
            <w:tcW w:w="1384" w:type="dxa"/>
            <w:shd w:val="clear" w:color="auto" w:fill="auto"/>
            <w:vAlign w:val="center"/>
          </w:tcPr>
          <w:p w14:paraId="08A891AC" w14:textId="77777777" w:rsidR="008C1974" w:rsidRDefault="00570D91">
            <w:pPr>
              <w:spacing w:beforeLines="50" w:before="156" w:afterLines="50" w:after="156"/>
              <w:ind w:rightChars="100" w:right="210"/>
              <w:jc w:val="center"/>
              <w:outlineLvl w:val="1"/>
              <w:rPr>
                <w:rFonts w:cs="Times New Roman"/>
                <w:b/>
                <w:bCs/>
                <w:sz w:val="28"/>
                <w:szCs w:val="28"/>
              </w:rPr>
            </w:pPr>
            <w:r>
              <w:rPr>
                <w:rFonts w:cs="Times New Roman"/>
                <w:b/>
                <w:bCs/>
                <w:sz w:val="28"/>
                <w:szCs w:val="28"/>
              </w:rPr>
              <w:t>2013</w:t>
            </w:r>
          </w:p>
        </w:tc>
        <w:tc>
          <w:tcPr>
            <w:tcW w:w="1384" w:type="dxa"/>
            <w:shd w:val="clear" w:color="auto" w:fill="auto"/>
            <w:vAlign w:val="center"/>
          </w:tcPr>
          <w:p w14:paraId="45E9271C" w14:textId="77777777" w:rsidR="008C1974" w:rsidRDefault="00570D91">
            <w:pPr>
              <w:spacing w:beforeLines="50" w:before="156" w:afterLines="50" w:after="156"/>
              <w:ind w:rightChars="100" w:right="210"/>
              <w:jc w:val="center"/>
              <w:outlineLvl w:val="1"/>
              <w:rPr>
                <w:rFonts w:cs="Times New Roman"/>
                <w:b/>
                <w:bCs/>
                <w:sz w:val="28"/>
                <w:szCs w:val="28"/>
              </w:rPr>
            </w:pPr>
            <w:r>
              <w:rPr>
                <w:rFonts w:cs="Times New Roman"/>
                <w:b/>
                <w:bCs/>
                <w:sz w:val="28"/>
                <w:szCs w:val="28"/>
              </w:rPr>
              <w:t>1</w:t>
            </w:r>
          </w:p>
        </w:tc>
        <w:tc>
          <w:tcPr>
            <w:tcW w:w="1384" w:type="dxa"/>
            <w:shd w:val="clear" w:color="auto" w:fill="auto"/>
            <w:vAlign w:val="center"/>
          </w:tcPr>
          <w:p w14:paraId="1C8E3CC8" w14:textId="77777777" w:rsidR="008C1974" w:rsidRDefault="00570D91">
            <w:pPr>
              <w:spacing w:beforeLines="50" w:before="156" w:afterLines="50" w:after="156"/>
              <w:ind w:rightChars="100" w:right="210"/>
              <w:jc w:val="center"/>
              <w:outlineLvl w:val="1"/>
              <w:rPr>
                <w:rFonts w:cs="Times New Roman"/>
                <w:b/>
                <w:bCs/>
                <w:sz w:val="28"/>
                <w:szCs w:val="28"/>
              </w:rPr>
            </w:pPr>
            <w:r>
              <w:rPr>
                <w:rFonts w:cs="Times New Roman"/>
                <w:b/>
                <w:bCs/>
                <w:sz w:val="28"/>
                <w:szCs w:val="28"/>
              </w:rPr>
              <w:t>18</w:t>
            </w:r>
          </w:p>
        </w:tc>
        <w:tc>
          <w:tcPr>
            <w:tcW w:w="1385" w:type="dxa"/>
            <w:shd w:val="clear" w:color="auto" w:fill="auto"/>
            <w:vAlign w:val="center"/>
          </w:tcPr>
          <w:p w14:paraId="17BE95CE" w14:textId="77777777" w:rsidR="008C1974" w:rsidRDefault="00570D91">
            <w:pPr>
              <w:spacing w:beforeLines="50" w:before="156" w:afterLines="50" w:after="156"/>
              <w:ind w:rightChars="100" w:right="210"/>
              <w:jc w:val="center"/>
              <w:outlineLvl w:val="1"/>
              <w:rPr>
                <w:rFonts w:cs="Times New Roman"/>
                <w:b/>
                <w:bCs/>
                <w:color w:val="FF0000"/>
                <w:sz w:val="28"/>
                <w:szCs w:val="28"/>
              </w:rPr>
            </w:pPr>
            <w:r>
              <w:rPr>
                <w:rFonts w:cs="Times New Roman"/>
                <w:b/>
                <w:bCs/>
                <w:color w:val="FF0000"/>
                <w:sz w:val="28"/>
                <w:szCs w:val="28"/>
              </w:rPr>
              <w:t>3</w:t>
            </w:r>
          </w:p>
        </w:tc>
        <w:tc>
          <w:tcPr>
            <w:tcW w:w="1385" w:type="dxa"/>
            <w:shd w:val="clear" w:color="auto" w:fill="auto"/>
            <w:vAlign w:val="center"/>
          </w:tcPr>
          <w:p w14:paraId="0585CED0" w14:textId="77777777" w:rsidR="008C1974" w:rsidRDefault="00570D91">
            <w:pPr>
              <w:spacing w:beforeLines="50" w:before="156" w:afterLines="50" w:after="156"/>
              <w:ind w:rightChars="100" w:right="210"/>
              <w:jc w:val="center"/>
              <w:outlineLvl w:val="1"/>
              <w:rPr>
                <w:rFonts w:cs="Times New Roman"/>
                <w:b/>
                <w:bCs/>
                <w:color w:val="0000FF"/>
                <w:sz w:val="28"/>
                <w:szCs w:val="28"/>
              </w:rPr>
            </w:pPr>
            <w:r>
              <w:rPr>
                <w:rFonts w:cs="Times New Roman"/>
                <w:b/>
                <w:bCs/>
                <w:color w:val="0000FF"/>
                <w:sz w:val="28"/>
                <w:szCs w:val="28"/>
              </w:rPr>
              <w:t>53</w:t>
            </w:r>
          </w:p>
        </w:tc>
      </w:tr>
      <w:tr w:rsidR="008C1974" w14:paraId="2C9160B6" w14:textId="77777777">
        <w:tc>
          <w:tcPr>
            <w:tcW w:w="1384" w:type="dxa"/>
            <w:shd w:val="clear" w:color="auto" w:fill="auto"/>
            <w:vAlign w:val="center"/>
          </w:tcPr>
          <w:p w14:paraId="50D2348F" w14:textId="77777777" w:rsidR="008C1974" w:rsidRDefault="00570D91">
            <w:pPr>
              <w:spacing w:beforeLines="50" w:before="156" w:afterLines="50" w:after="156"/>
              <w:ind w:rightChars="100" w:right="210"/>
              <w:jc w:val="center"/>
              <w:outlineLvl w:val="1"/>
              <w:rPr>
                <w:rFonts w:cs="Times New Roman"/>
                <w:b/>
                <w:bCs/>
                <w:sz w:val="28"/>
                <w:szCs w:val="28"/>
              </w:rPr>
            </w:pPr>
            <w:r>
              <w:rPr>
                <w:rFonts w:cs="Times New Roman"/>
                <w:b/>
                <w:bCs/>
                <w:sz w:val="28"/>
                <w:szCs w:val="28"/>
              </w:rPr>
              <w:t>10</w:t>
            </w:r>
          </w:p>
        </w:tc>
        <w:tc>
          <w:tcPr>
            <w:tcW w:w="1384" w:type="dxa"/>
            <w:shd w:val="clear" w:color="auto" w:fill="auto"/>
            <w:vAlign w:val="center"/>
          </w:tcPr>
          <w:p w14:paraId="2B373694" w14:textId="77777777" w:rsidR="008C1974" w:rsidRDefault="00570D91">
            <w:pPr>
              <w:spacing w:beforeLines="50" w:before="156" w:afterLines="50" w:after="156"/>
              <w:ind w:rightChars="100" w:right="210"/>
              <w:jc w:val="center"/>
              <w:outlineLvl w:val="1"/>
              <w:rPr>
                <w:rFonts w:cs="Times New Roman"/>
                <w:b/>
                <w:bCs/>
                <w:sz w:val="28"/>
                <w:szCs w:val="28"/>
              </w:rPr>
            </w:pPr>
            <w:r>
              <w:rPr>
                <w:rFonts w:cs="Times New Roman"/>
                <w:b/>
                <w:bCs/>
                <w:sz w:val="28"/>
                <w:szCs w:val="28"/>
              </w:rPr>
              <w:t>2012</w:t>
            </w:r>
          </w:p>
        </w:tc>
        <w:tc>
          <w:tcPr>
            <w:tcW w:w="1384" w:type="dxa"/>
            <w:shd w:val="clear" w:color="auto" w:fill="auto"/>
            <w:vAlign w:val="center"/>
          </w:tcPr>
          <w:p w14:paraId="0035A370" w14:textId="77777777" w:rsidR="008C1974" w:rsidRDefault="00570D91">
            <w:pPr>
              <w:spacing w:beforeLines="50" w:before="156" w:afterLines="50" w:after="156"/>
              <w:ind w:rightChars="100" w:right="210"/>
              <w:jc w:val="center"/>
              <w:outlineLvl w:val="1"/>
              <w:rPr>
                <w:rFonts w:cs="Times New Roman"/>
                <w:b/>
                <w:bCs/>
                <w:sz w:val="28"/>
                <w:szCs w:val="28"/>
              </w:rPr>
            </w:pPr>
            <w:r>
              <w:rPr>
                <w:rFonts w:cs="Times New Roman"/>
                <w:b/>
                <w:bCs/>
                <w:sz w:val="28"/>
                <w:szCs w:val="28"/>
              </w:rPr>
              <w:t>2</w:t>
            </w:r>
          </w:p>
        </w:tc>
        <w:tc>
          <w:tcPr>
            <w:tcW w:w="1384" w:type="dxa"/>
            <w:shd w:val="clear" w:color="auto" w:fill="auto"/>
            <w:vAlign w:val="center"/>
          </w:tcPr>
          <w:p w14:paraId="24CBA0BC" w14:textId="77777777" w:rsidR="008C1974" w:rsidRDefault="00570D91">
            <w:pPr>
              <w:spacing w:beforeLines="50" w:before="156" w:afterLines="50" w:after="156"/>
              <w:ind w:rightChars="100" w:right="210"/>
              <w:jc w:val="center"/>
              <w:outlineLvl w:val="1"/>
              <w:rPr>
                <w:rFonts w:cs="Times New Roman"/>
                <w:b/>
                <w:bCs/>
                <w:sz w:val="28"/>
                <w:szCs w:val="28"/>
              </w:rPr>
            </w:pPr>
            <w:r>
              <w:rPr>
                <w:rFonts w:cs="Times New Roman"/>
                <w:b/>
                <w:bCs/>
                <w:sz w:val="28"/>
                <w:szCs w:val="28"/>
              </w:rPr>
              <w:t>20</w:t>
            </w:r>
          </w:p>
        </w:tc>
        <w:tc>
          <w:tcPr>
            <w:tcW w:w="1385" w:type="dxa"/>
            <w:shd w:val="clear" w:color="auto" w:fill="auto"/>
            <w:vAlign w:val="center"/>
          </w:tcPr>
          <w:p w14:paraId="32E203BF" w14:textId="77777777" w:rsidR="008C1974" w:rsidRDefault="00570D91">
            <w:pPr>
              <w:spacing w:beforeLines="50" w:before="156" w:afterLines="50" w:after="156"/>
              <w:ind w:rightChars="100" w:right="210"/>
              <w:jc w:val="center"/>
              <w:outlineLvl w:val="1"/>
              <w:rPr>
                <w:rFonts w:cs="Times New Roman"/>
                <w:b/>
                <w:bCs/>
                <w:color w:val="FF0000"/>
                <w:sz w:val="28"/>
                <w:szCs w:val="28"/>
              </w:rPr>
            </w:pPr>
            <w:r>
              <w:rPr>
                <w:rFonts w:cs="Times New Roman"/>
                <w:b/>
                <w:bCs/>
                <w:color w:val="FF0000"/>
                <w:sz w:val="28"/>
                <w:szCs w:val="28"/>
              </w:rPr>
              <w:t>6</w:t>
            </w:r>
          </w:p>
        </w:tc>
        <w:tc>
          <w:tcPr>
            <w:tcW w:w="1385" w:type="dxa"/>
            <w:shd w:val="clear" w:color="auto" w:fill="auto"/>
            <w:vAlign w:val="center"/>
          </w:tcPr>
          <w:p w14:paraId="23B68823" w14:textId="77777777" w:rsidR="008C1974" w:rsidRDefault="00570D91">
            <w:pPr>
              <w:spacing w:beforeLines="50" w:before="156" w:afterLines="50" w:after="156"/>
              <w:ind w:rightChars="100" w:right="210"/>
              <w:jc w:val="center"/>
              <w:outlineLvl w:val="1"/>
              <w:rPr>
                <w:rFonts w:cs="Times New Roman"/>
                <w:b/>
                <w:bCs/>
                <w:color w:val="0000FF"/>
                <w:sz w:val="28"/>
                <w:szCs w:val="28"/>
              </w:rPr>
            </w:pPr>
            <w:r>
              <w:rPr>
                <w:rFonts w:cs="Times New Roman"/>
                <w:b/>
                <w:bCs/>
                <w:color w:val="0000FF"/>
                <w:sz w:val="28"/>
                <w:szCs w:val="28"/>
              </w:rPr>
              <w:t>59</w:t>
            </w:r>
          </w:p>
        </w:tc>
      </w:tr>
      <w:tr w:rsidR="008C1974" w14:paraId="508576BC" w14:textId="77777777">
        <w:tc>
          <w:tcPr>
            <w:tcW w:w="1384" w:type="dxa"/>
            <w:shd w:val="clear" w:color="auto" w:fill="auto"/>
            <w:vAlign w:val="center"/>
          </w:tcPr>
          <w:p w14:paraId="6037F038" w14:textId="77777777" w:rsidR="008C1974" w:rsidRDefault="00570D91">
            <w:pPr>
              <w:spacing w:beforeLines="50" w:before="156" w:afterLines="50" w:after="156"/>
              <w:ind w:rightChars="100" w:right="210"/>
              <w:jc w:val="center"/>
              <w:outlineLvl w:val="1"/>
              <w:rPr>
                <w:rFonts w:cs="Times New Roman"/>
                <w:b/>
                <w:bCs/>
                <w:sz w:val="28"/>
                <w:szCs w:val="28"/>
              </w:rPr>
            </w:pPr>
            <w:r>
              <w:rPr>
                <w:rFonts w:cs="Times New Roman"/>
                <w:b/>
                <w:bCs/>
                <w:sz w:val="28"/>
                <w:szCs w:val="28"/>
              </w:rPr>
              <w:t>11</w:t>
            </w:r>
          </w:p>
        </w:tc>
        <w:tc>
          <w:tcPr>
            <w:tcW w:w="1384" w:type="dxa"/>
            <w:shd w:val="clear" w:color="auto" w:fill="auto"/>
            <w:vAlign w:val="center"/>
          </w:tcPr>
          <w:p w14:paraId="5D0786D5" w14:textId="77777777" w:rsidR="008C1974" w:rsidRDefault="00570D91">
            <w:pPr>
              <w:spacing w:beforeLines="50" w:before="156" w:afterLines="50" w:after="156"/>
              <w:ind w:rightChars="100" w:right="210"/>
              <w:jc w:val="center"/>
              <w:outlineLvl w:val="1"/>
              <w:rPr>
                <w:rFonts w:cs="Times New Roman"/>
                <w:b/>
                <w:bCs/>
                <w:sz w:val="28"/>
                <w:szCs w:val="28"/>
              </w:rPr>
            </w:pPr>
            <w:r>
              <w:rPr>
                <w:rFonts w:cs="Times New Roman"/>
                <w:b/>
                <w:bCs/>
                <w:sz w:val="28"/>
                <w:szCs w:val="28"/>
              </w:rPr>
              <w:t>2011</w:t>
            </w:r>
          </w:p>
        </w:tc>
        <w:tc>
          <w:tcPr>
            <w:tcW w:w="1384" w:type="dxa"/>
            <w:shd w:val="clear" w:color="auto" w:fill="auto"/>
            <w:vAlign w:val="center"/>
          </w:tcPr>
          <w:p w14:paraId="04CC8834" w14:textId="77777777" w:rsidR="008C1974" w:rsidRDefault="00570D91">
            <w:pPr>
              <w:spacing w:beforeLines="50" w:before="156" w:afterLines="50" w:after="156"/>
              <w:ind w:rightChars="100" w:right="210"/>
              <w:jc w:val="center"/>
              <w:outlineLvl w:val="1"/>
              <w:rPr>
                <w:rFonts w:cs="Times New Roman"/>
                <w:b/>
                <w:bCs/>
                <w:sz w:val="28"/>
                <w:szCs w:val="28"/>
              </w:rPr>
            </w:pPr>
            <w:r>
              <w:rPr>
                <w:rFonts w:cs="Times New Roman"/>
                <w:b/>
                <w:bCs/>
                <w:sz w:val="28"/>
                <w:szCs w:val="28"/>
              </w:rPr>
              <w:t>2</w:t>
            </w:r>
          </w:p>
        </w:tc>
        <w:tc>
          <w:tcPr>
            <w:tcW w:w="1384" w:type="dxa"/>
            <w:shd w:val="clear" w:color="auto" w:fill="auto"/>
            <w:vAlign w:val="center"/>
          </w:tcPr>
          <w:p w14:paraId="3591D8CE" w14:textId="77777777" w:rsidR="008C1974" w:rsidRDefault="00570D91">
            <w:pPr>
              <w:spacing w:beforeLines="50" w:before="156" w:afterLines="50" w:after="156"/>
              <w:ind w:rightChars="100" w:right="210"/>
              <w:jc w:val="center"/>
              <w:outlineLvl w:val="1"/>
              <w:rPr>
                <w:rFonts w:cs="Times New Roman"/>
                <w:b/>
                <w:bCs/>
                <w:sz w:val="28"/>
                <w:szCs w:val="28"/>
              </w:rPr>
            </w:pPr>
            <w:r>
              <w:rPr>
                <w:rFonts w:cs="Times New Roman"/>
                <w:b/>
                <w:bCs/>
                <w:sz w:val="28"/>
                <w:szCs w:val="28"/>
              </w:rPr>
              <w:t>22</w:t>
            </w:r>
          </w:p>
        </w:tc>
        <w:tc>
          <w:tcPr>
            <w:tcW w:w="1385" w:type="dxa"/>
            <w:shd w:val="clear" w:color="auto" w:fill="auto"/>
            <w:vAlign w:val="center"/>
          </w:tcPr>
          <w:p w14:paraId="37372D3B" w14:textId="77777777" w:rsidR="008C1974" w:rsidRDefault="00570D91">
            <w:pPr>
              <w:spacing w:beforeLines="50" w:before="156" w:afterLines="50" w:after="156"/>
              <w:ind w:rightChars="100" w:right="210"/>
              <w:jc w:val="center"/>
              <w:outlineLvl w:val="1"/>
              <w:rPr>
                <w:rFonts w:cs="Times New Roman"/>
                <w:b/>
                <w:bCs/>
                <w:color w:val="FF0000"/>
                <w:sz w:val="28"/>
                <w:szCs w:val="28"/>
              </w:rPr>
            </w:pPr>
            <w:r>
              <w:rPr>
                <w:rFonts w:cs="Times New Roman"/>
                <w:b/>
                <w:bCs/>
                <w:color w:val="FF0000"/>
                <w:sz w:val="28"/>
                <w:szCs w:val="28"/>
              </w:rPr>
              <w:t>6</w:t>
            </w:r>
          </w:p>
        </w:tc>
        <w:tc>
          <w:tcPr>
            <w:tcW w:w="1385" w:type="dxa"/>
            <w:shd w:val="clear" w:color="auto" w:fill="auto"/>
            <w:vAlign w:val="center"/>
          </w:tcPr>
          <w:p w14:paraId="5ACEF478" w14:textId="77777777" w:rsidR="008C1974" w:rsidRDefault="00570D91">
            <w:pPr>
              <w:spacing w:beforeLines="50" w:before="156" w:afterLines="50" w:after="156"/>
              <w:ind w:rightChars="100" w:right="210"/>
              <w:jc w:val="center"/>
              <w:outlineLvl w:val="1"/>
              <w:rPr>
                <w:rFonts w:cs="Times New Roman"/>
                <w:b/>
                <w:bCs/>
                <w:color w:val="0000FF"/>
                <w:sz w:val="28"/>
                <w:szCs w:val="28"/>
              </w:rPr>
            </w:pPr>
            <w:r>
              <w:rPr>
                <w:rFonts w:cs="Times New Roman"/>
                <w:b/>
                <w:bCs/>
                <w:color w:val="0000FF"/>
                <w:sz w:val="28"/>
                <w:szCs w:val="28"/>
              </w:rPr>
              <w:t>65</w:t>
            </w:r>
          </w:p>
        </w:tc>
      </w:tr>
      <w:tr w:rsidR="008C1974" w14:paraId="15ADD319" w14:textId="77777777">
        <w:tc>
          <w:tcPr>
            <w:tcW w:w="1384" w:type="dxa"/>
            <w:shd w:val="clear" w:color="auto" w:fill="auto"/>
            <w:vAlign w:val="center"/>
          </w:tcPr>
          <w:p w14:paraId="2B28EDA7" w14:textId="77777777" w:rsidR="008C1974" w:rsidRDefault="00570D91">
            <w:pPr>
              <w:spacing w:beforeLines="50" w:before="156" w:afterLines="50" w:after="156"/>
              <w:ind w:rightChars="100" w:right="210"/>
              <w:jc w:val="center"/>
              <w:outlineLvl w:val="1"/>
              <w:rPr>
                <w:rFonts w:cs="Times New Roman"/>
                <w:b/>
                <w:bCs/>
                <w:sz w:val="28"/>
                <w:szCs w:val="28"/>
              </w:rPr>
            </w:pPr>
            <w:r>
              <w:rPr>
                <w:rFonts w:cs="Times New Roman"/>
                <w:b/>
                <w:bCs/>
                <w:sz w:val="28"/>
                <w:szCs w:val="28"/>
              </w:rPr>
              <w:t>12</w:t>
            </w:r>
          </w:p>
        </w:tc>
        <w:tc>
          <w:tcPr>
            <w:tcW w:w="1384" w:type="dxa"/>
            <w:shd w:val="clear" w:color="auto" w:fill="auto"/>
            <w:vAlign w:val="center"/>
          </w:tcPr>
          <w:p w14:paraId="5C31F3F6" w14:textId="77777777" w:rsidR="008C1974" w:rsidRDefault="00570D91">
            <w:pPr>
              <w:spacing w:beforeLines="50" w:before="156" w:afterLines="50" w:after="156"/>
              <w:ind w:rightChars="100" w:right="210"/>
              <w:jc w:val="center"/>
              <w:outlineLvl w:val="1"/>
              <w:rPr>
                <w:rFonts w:cs="Times New Roman"/>
                <w:b/>
                <w:bCs/>
                <w:sz w:val="28"/>
                <w:szCs w:val="28"/>
              </w:rPr>
            </w:pPr>
            <w:r>
              <w:rPr>
                <w:rFonts w:cs="Times New Roman"/>
                <w:b/>
                <w:bCs/>
                <w:sz w:val="28"/>
                <w:szCs w:val="28"/>
              </w:rPr>
              <w:t>2010</w:t>
            </w:r>
          </w:p>
        </w:tc>
        <w:tc>
          <w:tcPr>
            <w:tcW w:w="1384" w:type="dxa"/>
            <w:shd w:val="clear" w:color="auto" w:fill="auto"/>
            <w:vAlign w:val="center"/>
          </w:tcPr>
          <w:p w14:paraId="03690B79" w14:textId="77777777" w:rsidR="008C1974" w:rsidRDefault="00570D91">
            <w:pPr>
              <w:spacing w:beforeLines="50" w:before="156" w:afterLines="50" w:after="156"/>
              <w:ind w:rightChars="100" w:right="210"/>
              <w:jc w:val="center"/>
              <w:outlineLvl w:val="1"/>
              <w:rPr>
                <w:rFonts w:cs="Times New Roman"/>
                <w:b/>
                <w:bCs/>
                <w:sz w:val="28"/>
                <w:szCs w:val="28"/>
              </w:rPr>
            </w:pPr>
            <w:r>
              <w:rPr>
                <w:rFonts w:cs="Times New Roman"/>
                <w:b/>
                <w:bCs/>
                <w:sz w:val="28"/>
                <w:szCs w:val="28"/>
              </w:rPr>
              <w:t>3</w:t>
            </w:r>
          </w:p>
        </w:tc>
        <w:tc>
          <w:tcPr>
            <w:tcW w:w="1384" w:type="dxa"/>
            <w:shd w:val="clear" w:color="auto" w:fill="auto"/>
            <w:vAlign w:val="center"/>
          </w:tcPr>
          <w:p w14:paraId="6FE9D208" w14:textId="77777777" w:rsidR="008C1974" w:rsidRDefault="00570D91">
            <w:pPr>
              <w:spacing w:beforeLines="50" w:before="156" w:afterLines="50" w:after="156"/>
              <w:ind w:rightChars="100" w:right="210"/>
              <w:jc w:val="center"/>
              <w:outlineLvl w:val="1"/>
              <w:rPr>
                <w:rFonts w:cs="Times New Roman"/>
                <w:b/>
                <w:bCs/>
                <w:sz w:val="28"/>
                <w:szCs w:val="28"/>
              </w:rPr>
            </w:pPr>
            <w:r>
              <w:rPr>
                <w:rFonts w:cs="Times New Roman"/>
                <w:b/>
                <w:bCs/>
                <w:sz w:val="28"/>
                <w:szCs w:val="28"/>
              </w:rPr>
              <w:t>25</w:t>
            </w:r>
          </w:p>
        </w:tc>
        <w:tc>
          <w:tcPr>
            <w:tcW w:w="1385" w:type="dxa"/>
            <w:shd w:val="clear" w:color="auto" w:fill="auto"/>
            <w:vAlign w:val="center"/>
          </w:tcPr>
          <w:p w14:paraId="782B7C22" w14:textId="77777777" w:rsidR="008C1974" w:rsidRDefault="00570D91">
            <w:pPr>
              <w:spacing w:beforeLines="50" w:before="156" w:afterLines="50" w:after="156"/>
              <w:ind w:rightChars="100" w:right="210"/>
              <w:jc w:val="center"/>
              <w:outlineLvl w:val="1"/>
              <w:rPr>
                <w:rFonts w:cs="Times New Roman"/>
                <w:b/>
                <w:bCs/>
                <w:color w:val="FF0000"/>
                <w:sz w:val="28"/>
                <w:szCs w:val="28"/>
              </w:rPr>
            </w:pPr>
            <w:r>
              <w:rPr>
                <w:rFonts w:cs="Times New Roman"/>
                <w:b/>
                <w:bCs/>
                <w:color w:val="FF0000"/>
                <w:sz w:val="28"/>
                <w:szCs w:val="28"/>
              </w:rPr>
              <w:t>9</w:t>
            </w:r>
          </w:p>
        </w:tc>
        <w:tc>
          <w:tcPr>
            <w:tcW w:w="1385" w:type="dxa"/>
            <w:shd w:val="clear" w:color="auto" w:fill="auto"/>
            <w:vAlign w:val="center"/>
          </w:tcPr>
          <w:p w14:paraId="37460EAD" w14:textId="77777777" w:rsidR="008C1974" w:rsidRDefault="00570D91">
            <w:pPr>
              <w:spacing w:beforeLines="50" w:before="156" w:afterLines="50" w:after="156"/>
              <w:ind w:rightChars="100" w:right="210"/>
              <w:jc w:val="center"/>
              <w:outlineLvl w:val="1"/>
              <w:rPr>
                <w:rFonts w:cs="Times New Roman"/>
                <w:b/>
                <w:bCs/>
                <w:color w:val="0000FF"/>
                <w:sz w:val="28"/>
                <w:szCs w:val="28"/>
              </w:rPr>
            </w:pPr>
            <w:r>
              <w:rPr>
                <w:rFonts w:cs="Times New Roman"/>
                <w:b/>
                <w:bCs/>
                <w:color w:val="0000FF"/>
                <w:sz w:val="28"/>
                <w:szCs w:val="28"/>
              </w:rPr>
              <w:t>74</w:t>
            </w:r>
          </w:p>
        </w:tc>
      </w:tr>
      <w:tr w:rsidR="008C1974" w14:paraId="487721B0" w14:textId="77777777">
        <w:tc>
          <w:tcPr>
            <w:tcW w:w="1384" w:type="dxa"/>
            <w:shd w:val="clear" w:color="auto" w:fill="auto"/>
            <w:vAlign w:val="center"/>
          </w:tcPr>
          <w:p w14:paraId="48882E2A" w14:textId="77777777" w:rsidR="008C1974" w:rsidRDefault="00570D91">
            <w:pPr>
              <w:spacing w:beforeLines="50" w:before="156" w:afterLines="50" w:after="156"/>
              <w:ind w:rightChars="100" w:right="210"/>
              <w:jc w:val="center"/>
              <w:outlineLvl w:val="1"/>
              <w:rPr>
                <w:rFonts w:cs="Times New Roman"/>
                <w:b/>
                <w:bCs/>
                <w:sz w:val="28"/>
                <w:szCs w:val="28"/>
              </w:rPr>
            </w:pPr>
            <w:r>
              <w:rPr>
                <w:rFonts w:cs="Times New Roman"/>
                <w:b/>
                <w:bCs/>
                <w:sz w:val="28"/>
                <w:szCs w:val="28"/>
              </w:rPr>
              <w:t>13</w:t>
            </w:r>
          </w:p>
        </w:tc>
        <w:tc>
          <w:tcPr>
            <w:tcW w:w="1384" w:type="dxa"/>
            <w:shd w:val="clear" w:color="auto" w:fill="auto"/>
            <w:vAlign w:val="center"/>
          </w:tcPr>
          <w:p w14:paraId="2B5FD10F" w14:textId="77777777" w:rsidR="008C1974" w:rsidRDefault="00570D91">
            <w:pPr>
              <w:spacing w:beforeLines="50" w:before="156" w:afterLines="50" w:after="156"/>
              <w:ind w:rightChars="100" w:right="210"/>
              <w:jc w:val="center"/>
              <w:outlineLvl w:val="1"/>
              <w:rPr>
                <w:rFonts w:cs="Times New Roman"/>
                <w:b/>
                <w:bCs/>
                <w:sz w:val="28"/>
                <w:szCs w:val="28"/>
              </w:rPr>
            </w:pPr>
            <w:r>
              <w:rPr>
                <w:rFonts w:cs="Times New Roman"/>
                <w:b/>
                <w:bCs/>
                <w:sz w:val="28"/>
                <w:szCs w:val="28"/>
              </w:rPr>
              <w:t>2009</w:t>
            </w:r>
          </w:p>
        </w:tc>
        <w:tc>
          <w:tcPr>
            <w:tcW w:w="1384" w:type="dxa"/>
            <w:shd w:val="clear" w:color="auto" w:fill="auto"/>
            <w:vAlign w:val="center"/>
          </w:tcPr>
          <w:p w14:paraId="15E3F116" w14:textId="77777777" w:rsidR="008C1974" w:rsidRDefault="00570D91">
            <w:pPr>
              <w:spacing w:beforeLines="50" w:before="156" w:afterLines="50" w:after="156"/>
              <w:ind w:rightChars="100" w:right="210"/>
              <w:jc w:val="center"/>
              <w:outlineLvl w:val="1"/>
              <w:rPr>
                <w:rFonts w:cs="Times New Roman"/>
                <w:b/>
                <w:bCs/>
                <w:sz w:val="28"/>
                <w:szCs w:val="28"/>
              </w:rPr>
            </w:pPr>
            <w:r>
              <w:rPr>
                <w:rFonts w:cs="Times New Roman"/>
                <w:b/>
                <w:bCs/>
                <w:sz w:val="28"/>
                <w:szCs w:val="28"/>
              </w:rPr>
              <w:t>2</w:t>
            </w:r>
          </w:p>
        </w:tc>
        <w:tc>
          <w:tcPr>
            <w:tcW w:w="1384" w:type="dxa"/>
            <w:shd w:val="clear" w:color="auto" w:fill="auto"/>
            <w:vAlign w:val="center"/>
          </w:tcPr>
          <w:p w14:paraId="64A49B27" w14:textId="77777777" w:rsidR="008C1974" w:rsidRDefault="00570D91">
            <w:pPr>
              <w:spacing w:beforeLines="50" w:before="156" w:afterLines="50" w:after="156"/>
              <w:ind w:rightChars="100" w:right="210"/>
              <w:jc w:val="center"/>
              <w:outlineLvl w:val="1"/>
              <w:rPr>
                <w:rFonts w:cs="Times New Roman"/>
                <w:b/>
                <w:bCs/>
                <w:sz w:val="28"/>
                <w:szCs w:val="28"/>
              </w:rPr>
            </w:pPr>
            <w:r>
              <w:rPr>
                <w:rFonts w:cs="Times New Roman"/>
                <w:b/>
                <w:bCs/>
                <w:sz w:val="28"/>
                <w:szCs w:val="28"/>
              </w:rPr>
              <w:t>27</w:t>
            </w:r>
          </w:p>
        </w:tc>
        <w:tc>
          <w:tcPr>
            <w:tcW w:w="1385" w:type="dxa"/>
            <w:shd w:val="clear" w:color="auto" w:fill="auto"/>
            <w:vAlign w:val="center"/>
          </w:tcPr>
          <w:p w14:paraId="19E10FEC" w14:textId="77777777" w:rsidR="008C1974" w:rsidRDefault="00570D91">
            <w:pPr>
              <w:spacing w:beforeLines="50" w:before="156" w:afterLines="50" w:after="156"/>
              <w:ind w:rightChars="100" w:right="210"/>
              <w:jc w:val="center"/>
              <w:outlineLvl w:val="1"/>
              <w:rPr>
                <w:rFonts w:cs="Times New Roman"/>
                <w:b/>
                <w:bCs/>
                <w:color w:val="FF0000"/>
                <w:sz w:val="28"/>
                <w:szCs w:val="28"/>
              </w:rPr>
            </w:pPr>
            <w:r>
              <w:rPr>
                <w:rFonts w:cs="Times New Roman"/>
                <w:b/>
                <w:bCs/>
                <w:color w:val="FF0000"/>
                <w:sz w:val="28"/>
                <w:szCs w:val="28"/>
              </w:rPr>
              <w:t>6</w:t>
            </w:r>
          </w:p>
        </w:tc>
        <w:tc>
          <w:tcPr>
            <w:tcW w:w="1385" w:type="dxa"/>
            <w:shd w:val="clear" w:color="auto" w:fill="auto"/>
            <w:vAlign w:val="center"/>
          </w:tcPr>
          <w:p w14:paraId="6A2C81A9" w14:textId="77777777" w:rsidR="008C1974" w:rsidRDefault="00570D91">
            <w:pPr>
              <w:spacing w:beforeLines="50" w:before="156" w:afterLines="50" w:after="156"/>
              <w:ind w:rightChars="100" w:right="210"/>
              <w:jc w:val="center"/>
              <w:outlineLvl w:val="1"/>
              <w:rPr>
                <w:rFonts w:cs="Times New Roman"/>
                <w:b/>
                <w:bCs/>
                <w:color w:val="0000FF"/>
                <w:sz w:val="28"/>
                <w:szCs w:val="28"/>
              </w:rPr>
            </w:pPr>
            <w:r>
              <w:rPr>
                <w:rFonts w:cs="Times New Roman"/>
                <w:b/>
                <w:bCs/>
                <w:color w:val="0000FF"/>
                <w:sz w:val="28"/>
                <w:szCs w:val="28"/>
              </w:rPr>
              <w:t>79</w:t>
            </w:r>
          </w:p>
        </w:tc>
      </w:tr>
      <w:tr w:rsidR="008C1974" w14:paraId="0806F543" w14:textId="77777777">
        <w:tc>
          <w:tcPr>
            <w:tcW w:w="1384" w:type="dxa"/>
            <w:shd w:val="clear" w:color="auto" w:fill="auto"/>
            <w:vAlign w:val="center"/>
          </w:tcPr>
          <w:p w14:paraId="1D5428FE" w14:textId="77777777" w:rsidR="008C1974" w:rsidRDefault="00570D91">
            <w:pPr>
              <w:spacing w:beforeLines="50" w:before="156" w:afterLines="50" w:after="156"/>
              <w:ind w:rightChars="100" w:right="210"/>
              <w:jc w:val="center"/>
              <w:outlineLvl w:val="1"/>
              <w:rPr>
                <w:rFonts w:cs="Times New Roman"/>
                <w:b/>
                <w:bCs/>
                <w:sz w:val="28"/>
                <w:szCs w:val="28"/>
              </w:rPr>
            </w:pPr>
            <w:r>
              <w:rPr>
                <w:rFonts w:cs="Times New Roman"/>
                <w:b/>
                <w:bCs/>
                <w:sz w:val="28"/>
                <w:szCs w:val="28"/>
              </w:rPr>
              <w:t>14</w:t>
            </w:r>
          </w:p>
        </w:tc>
        <w:tc>
          <w:tcPr>
            <w:tcW w:w="1384" w:type="dxa"/>
            <w:shd w:val="clear" w:color="auto" w:fill="auto"/>
            <w:vAlign w:val="center"/>
          </w:tcPr>
          <w:p w14:paraId="40B559C3" w14:textId="77777777" w:rsidR="008C1974" w:rsidRDefault="00570D91">
            <w:pPr>
              <w:spacing w:beforeLines="50" w:before="156" w:afterLines="50" w:after="156"/>
              <w:ind w:rightChars="100" w:right="210"/>
              <w:jc w:val="center"/>
              <w:outlineLvl w:val="1"/>
              <w:rPr>
                <w:rFonts w:cs="Times New Roman"/>
                <w:b/>
                <w:bCs/>
                <w:sz w:val="28"/>
                <w:szCs w:val="28"/>
              </w:rPr>
            </w:pPr>
            <w:r>
              <w:rPr>
                <w:rFonts w:cs="Times New Roman"/>
                <w:b/>
                <w:bCs/>
                <w:sz w:val="28"/>
                <w:szCs w:val="28"/>
              </w:rPr>
              <w:t>2008</w:t>
            </w:r>
          </w:p>
        </w:tc>
        <w:tc>
          <w:tcPr>
            <w:tcW w:w="1384" w:type="dxa"/>
            <w:shd w:val="clear" w:color="auto" w:fill="auto"/>
            <w:vAlign w:val="center"/>
          </w:tcPr>
          <w:p w14:paraId="08415E3E" w14:textId="77777777" w:rsidR="008C1974" w:rsidRDefault="00570D91">
            <w:pPr>
              <w:spacing w:beforeLines="50" w:before="156" w:afterLines="50" w:after="156"/>
              <w:ind w:rightChars="100" w:right="210"/>
              <w:jc w:val="center"/>
              <w:outlineLvl w:val="1"/>
              <w:rPr>
                <w:rFonts w:cs="Times New Roman"/>
                <w:b/>
                <w:bCs/>
                <w:sz w:val="28"/>
                <w:szCs w:val="28"/>
              </w:rPr>
            </w:pPr>
            <w:r>
              <w:rPr>
                <w:rFonts w:cs="Times New Roman"/>
                <w:b/>
                <w:bCs/>
                <w:sz w:val="28"/>
                <w:szCs w:val="28"/>
              </w:rPr>
              <w:t>1</w:t>
            </w:r>
          </w:p>
        </w:tc>
        <w:tc>
          <w:tcPr>
            <w:tcW w:w="1384" w:type="dxa"/>
            <w:shd w:val="clear" w:color="auto" w:fill="auto"/>
            <w:vAlign w:val="center"/>
          </w:tcPr>
          <w:p w14:paraId="4EC9202D" w14:textId="77777777" w:rsidR="008C1974" w:rsidRDefault="00570D91">
            <w:pPr>
              <w:spacing w:beforeLines="50" w:before="156" w:afterLines="50" w:after="156"/>
              <w:ind w:rightChars="100" w:right="210"/>
              <w:jc w:val="center"/>
              <w:outlineLvl w:val="1"/>
              <w:rPr>
                <w:rFonts w:cs="Times New Roman"/>
                <w:b/>
                <w:bCs/>
                <w:sz w:val="28"/>
                <w:szCs w:val="28"/>
              </w:rPr>
            </w:pPr>
            <w:r>
              <w:rPr>
                <w:rFonts w:cs="Times New Roman"/>
                <w:b/>
                <w:bCs/>
                <w:sz w:val="28"/>
                <w:szCs w:val="28"/>
              </w:rPr>
              <w:t>28</w:t>
            </w:r>
          </w:p>
        </w:tc>
        <w:tc>
          <w:tcPr>
            <w:tcW w:w="1385" w:type="dxa"/>
            <w:shd w:val="clear" w:color="auto" w:fill="auto"/>
            <w:vAlign w:val="center"/>
          </w:tcPr>
          <w:p w14:paraId="14E44C45" w14:textId="77777777" w:rsidR="008C1974" w:rsidRDefault="00570D91">
            <w:pPr>
              <w:spacing w:beforeLines="50" w:before="156" w:afterLines="50" w:after="156"/>
              <w:ind w:rightChars="100" w:right="210"/>
              <w:jc w:val="center"/>
              <w:outlineLvl w:val="1"/>
              <w:rPr>
                <w:rFonts w:cs="Times New Roman"/>
                <w:b/>
                <w:bCs/>
                <w:color w:val="FF0000"/>
                <w:sz w:val="28"/>
                <w:szCs w:val="28"/>
              </w:rPr>
            </w:pPr>
            <w:r>
              <w:rPr>
                <w:rFonts w:cs="Times New Roman"/>
                <w:b/>
                <w:bCs/>
                <w:color w:val="FF0000"/>
                <w:sz w:val="28"/>
                <w:szCs w:val="28"/>
              </w:rPr>
              <w:t>3</w:t>
            </w:r>
          </w:p>
        </w:tc>
        <w:tc>
          <w:tcPr>
            <w:tcW w:w="1385" w:type="dxa"/>
            <w:shd w:val="clear" w:color="auto" w:fill="auto"/>
            <w:vAlign w:val="center"/>
          </w:tcPr>
          <w:p w14:paraId="154EB874" w14:textId="77777777" w:rsidR="008C1974" w:rsidRDefault="00570D91">
            <w:pPr>
              <w:spacing w:beforeLines="50" w:before="156" w:afterLines="50" w:after="156"/>
              <w:ind w:rightChars="100" w:right="210"/>
              <w:jc w:val="center"/>
              <w:outlineLvl w:val="1"/>
              <w:rPr>
                <w:rFonts w:cs="Times New Roman"/>
                <w:b/>
                <w:bCs/>
                <w:color w:val="0000FF"/>
                <w:sz w:val="28"/>
                <w:szCs w:val="28"/>
              </w:rPr>
            </w:pPr>
            <w:r>
              <w:rPr>
                <w:rFonts w:cs="Times New Roman"/>
                <w:b/>
                <w:bCs/>
                <w:color w:val="0000FF"/>
                <w:sz w:val="28"/>
                <w:szCs w:val="28"/>
              </w:rPr>
              <w:t>82</w:t>
            </w:r>
          </w:p>
        </w:tc>
      </w:tr>
      <w:tr w:rsidR="008C1974" w14:paraId="195D9D4A" w14:textId="77777777">
        <w:tc>
          <w:tcPr>
            <w:tcW w:w="1384" w:type="dxa"/>
            <w:shd w:val="clear" w:color="auto" w:fill="auto"/>
            <w:vAlign w:val="center"/>
          </w:tcPr>
          <w:p w14:paraId="0DFBCAE2" w14:textId="77777777" w:rsidR="008C1974" w:rsidRDefault="00570D91">
            <w:pPr>
              <w:spacing w:beforeLines="50" w:before="156" w:afterLines="50" w:after="156"/>
              <w:ind w:rightChars="100" w:right="210"/>
              <w:jc w:val="center"/>
              <w:outlineLvl w:val="1"/>
              <w:rPr>
                <w:rFonts w:cs="Times New Roman"/>
                <w:b/>
                <w:bCs/>
                <w:sz w:val="28"/>
                <w:szCs w:val="28"/>
              </w:rPr>
            </w:pPr>
            <w:r>
              <w:rPr>
                <w:rFonts w:cs="Times New Roman"/>
                <w:b/>
                <w:bCs/>
                <w:sz w:val="28"/>
                <w:szCs w:val="28"/>
              </w:rPr>
              <w:t>15</w:t>
            </w:r>
          </w:p>
        </w:tc>
        <w:tc>
          <w:tcPr>
            <w:tcW w:w="1384" w:type="dxa"/>
            <w:shd w:val="clear" w:color="auto" w:fill="auto"/>
            <w:vAlign w:val="center"/>
          </w:tcPr>
          <w:p w14:paraId="0FA2F4C8" w14:textId="77777777" w:rsidR="008C1974" w:rsidRDefault="00570D91">
            <w:pPr>
              <w:spacing w:beforeLines="50" w:before="156" w:afterLines="50" w:after="156"/>
              <w:ind w:rightChars="100" w:right="210"/>
              <w:jc w:val="center"/>
              <w:outlineLvl w:val="1"/>
              <w:rPr>
                <w:rFonts w:cs="Times New Roman"/>
                <w:b/>
                <w:bCs/>
                <w:sz w:val="28"/>
                <w:szCs w:val="28"/>
              </w:rPr>
            </w:pPr>
            <w:r>
              <w:rPr>
                <w:rFonts w:cs="Times New Roman"/>
                <w:b/>
                <w:bCs/>
                <w:sz w:val="28"/>
                <w:szCs w:val="28"/>
              </w:rPr>
              <w:t>2006</w:t>
            </w:r>
          </w:p>
        </w:tc>
        <w:tc>
          <w:tcPr>
            <w:tcW w:w="1384" w:type="dxa"/>
            <w:shd w:val="clear" w:color="auto" w:fill="auto"/>
            <w:vAlign w:val="center"/>
          </w:tcPr>
          <w:p w14:paraId="7995445D" w14:textId="77777777" w:rsidR="008C1974" w:rsidRDefault="00570D91">
            <w:pPr>
              <w:spacing w:beforeLines="50" w:before="156" w:afterLines="50" w:after="156"/>
              <w:ind w:rightChars="100" w:right="210"/>
              <w:jc w:val="center"/>
              <w:outlineLvl w:val="1"/>
              <w:rPr>
                <w:rFonts w:cs="Times New Roman"/>
                <w:b/>
                <w:bCs/>
                <w:sz w:val="28"/>
                <w:szCs w:val="28"/>
              </w:rPr>
            </w:pPr>
            <w:r>
              <w:rPr>
                <w:rFonts w:cs="Times New Roman"/>
                <w:b/>
                <w:bCs/>
                <w:sz w:val="28"/>
                <w:szCs w:val="28"/>
              </w:rPr>
              <w:t>1</w:t>
            </w:r>
          </w:p>
        </w:tc>
        <w:tc>
          <w:tcPr>
            <w:tcW w:w="1384" w:type="dxa"/>
            <w:shd w:val="clear" w:color="auto" w:fill="auto"/>
            <w:vAlign w:val="center"/>
          </w:tcPr>
          <w:p w14:paraId="6E6CAE53" w14:textId="77777777" w:rsidR="008C1974" w:rsidRDefault="00570D91">
            <w:pPr>
              <w:spacing w:beforeLines="50" w:before="156" w:afterLines="50" w:after="156"/>
              <w:ind w:rightChars="100" w:right="210"/>
              <w:jc w:val="center"/>
              <w:outlineLvl w:val="1"/>
              <w:rPr>
                <w:rFonts w:cs="Times New Roman"/>
                <w:b/>
                <w:bCs/>
                <w:sz w:val="28"/>
                <w:szCs w:val="28"/>
              </w:rPr>
            </w:pPr>
            <w:r>
              <w:rPr>
                <w:rFonts w:cs="Times New Roman"/>
                <w:b/>
                <w:bCs/>
                <w:sz w:val="28"/>
                <w:szCs w:val="28"/>
              </w:rPr>
              <w:t>29</w:t>
            </w:r>
          </w:p>
        </w:tc>
        <w:tc>
          <w:tcPr>
            <w:tcW w:w="1385" w:type="dxa"/>
            <w:shd w:val="clear" w:color="auto" w:fill="auto"/>
            <w:vAlign w:val="center"/>
          </w:tcPr>
          <w:p w14:paraId="5A68A0CF" w14:textId="77777777" w:rsidR="008C1974" w:rsidRDefault="00570D91">
            <w:pPr>
              <w:spacing w:beforeLines="50" w:before="156" w:afterLines="50" w:after="156"/>
              <w:ind w:rightChars="100" w:right="210"/>
              <w:jc w:val="center"/>
              <w:outlineLvl w:val="1"/>
              <w:rPr>
                <w:rFonts w:cs="Times New Roman"/>
                <w:b/>
                <w:bCs/>
                <w:color w:val="FF0000"/>
                <w:sz w:val="28"/>
                <w:szCs w:val="28"/>
              </w:rPr>
            </w:pPr>
            <w:r>
              <w:rPr>
                <w:rFonts w:cs="Times New Roman"/>
                <w:b/>
                <w:bCs/>
                <w:color w:val="FF0000"/>
                <w:sz w:val="28"/>
                <w:szCs w:val="28"/>
              </w:rPr>
              <w:t>3</w:t>
            </w:r>
          </w:p>
        </w:tc>
        <w:tc>
          <w:tcPr>
            <w:tcW w:w="1385" w:type="dxa"/>
            <w:shd w:val="clear" w:color="auto" w:fill="auto"/>
            <w:vAlign w:val="center"/>
          </w:tcPr>
          <w:p w14:paraId="7AEE0C5F" w14:textId="77777777" w:rsidR="008C1974" w:rsidRDefault="00570D91">
            <w:pPr>
              <w:spacing w:beforeLines="50" w:before="156" w:afterLines="50" w:after="156"/>
              <w:ind w:rightChars="100" w:right="210"/>
              <w:jc w:val="center"/>
              <w:outlineLvl w:val="1"/>
              <w:rPr>
                <w:rFonts w:cs="Times New Roman"/>
                <w:b/>
                <w:bCs/>
                <w:color w:val="0000FF"/>
                <w:sz w:val="28"/>
                <w:szCs w:val="28"/>
              </w:rPr>
            </w:pPr>
            <w:r>
              <w:rPr>
                <w:rFonts w:cs="Times New Roman"/>
                <w:b/>
                <w:bCs/>
                <w:color w:val="0000FF"/>
                <w:sz w:val="28"/>
                <w:szCs w:val="28"/>
              </w:rPr>
              <w:t>85</w:t>
            </w:r>
          </w:p>
        </w:tc>
      </w:tr>
      <w:tr w:rsidR="008C1974" w14:paraId="5DFA61BA" w14:textId="77777777">
        <w:tc>
          <w:tcPr>
            <w:tcW w:w="1384" w:type="dxa"/>
            <w:shd w:val="clear" w:color="auto" w:fill="auto"/>
            <w:vAlign w:val="center"/>
          </w:tcPr>
          <w:p w14:paraId="3767CE44" w14:textId="77777777" w:rsidR="008C1974" w:rsidRDefault="00570D91">
            <w:pPr>
              <w:spacing w:beforeLines="50" w:before="156" w:afterLines="50" w:after="156"/>
              <w:ind w:rightChars="100" w:right="210"/>
              <w:jc w:val="center"/>
              <w:outlineLvl w:val="1"/>
              <w:rPr>
                <w:rFonts w:cs="Times New Roman"/>
                <w:b/>
                <w:bCs/>
                <w:sz w:val="28"/>
                <w:szCs w:val="28"/>
              </w:rPr>
            </w:pPr>
            <w:r>
              <w:rPr>
                <w:rFonts w:cs="Times New Roman"/>
                <w:b/>
                <w:bCs/>
                <w:sz w:val="28"/>
                <w:szCs w:val="28"/>
              </w:rPr>
              <w:t>16</w:t>
            </w:r>
          </w:p>
        </w:tc>
        <w:tc>
          <w:tcPr>
            <w:tcW w:w="1384" w:type="dxa"/>
            <w:shd w:val="clear" w:color="auto" w:fill="auto"/>
            <w:vAlign w:val="center"/>
          </w:tcPr>
          <w:p w14:paraId="2460CAE4" w14:textId="77777777" w:rsidR="008C1974" w:rsidRDefault="00570D91">
            <w:pPr>
              <w:spacing w:beforeLines="50" w:before="156" w:afterLines="50" w:after="156"/>
              <w:ind w:rightChars="100" w:right="210"/>
              <w:jc w:val="center"/>
              <w:outlineLvl w:val="1"/>
              <w:rPr>
                <w:rFonts w:cs="Times New Roman"/>
                <w:b/>
                <w:bCs/>
                <w:sz w:val="28"/>
                <w:szCs w:val="28"/>
              </w:rPr>
            </w:pPr>
            <w:r>
              <w:rPr>
                <w:rFonts w:cs="Times New Roman"/>
                <w:b/>
                <w:bCs/>
                <w:sz w:val="28"/>
                <w:szCs w:val="28"/>
              </w:rPr>
              <w:t>2002</w:t>
            </w:r>
          </w:p>
        </w:tc>
        <w:tc>
          <w:tcPr>
            <w:tcW w:w="1384" w:type="dxa"/>
            <w:shd w:val="clear" w:color="auto" w:fill="auto"/>
            <w:vAlign w:val="center"/>
          </w:tcPr>
          <w:p w14:paraId="30544B8B" w14:textId="77777777" w:rsidR="008C1974" w:rsidRDefault="00570D91">
            <w:pPr>
              <w:spacing w:beforeLines="50" w:before="156" w:afterLines="50" w:after="156"/>
              <w:ind w:rightChars="100" w:right="210"/>
              <w:jc w:val="center"/>
              <w:outlineLvl w:val="1"/>
              <w:rPr>
                <w:rFonts w:cs="Times New Roman"/>
                <w:b/>
                <w:bCs/>
                <w:sz w:val="28"/>
                <w:szCs w:val="28"/>
              </w:rPr>
            </w:pPr>
            <w:r>
              <w:rPr>
                <w:rFonts w:cs="Times New Roman"/>
                <w:b/>
                <w:bCs/>
                <w:sz w:val="28"/>
                <w:szCs w:val="28"/>
              </w:rPr>
              <w:t>1</w:t>
            </w:r>
          </w:p>
        </w:tc>
        <w:tc>
          <w:tcPr>
            <w:tcW w:w="1384" w:type="dxa"/>
            <w:shd w:val="clear" w:color="auto" w:fill="auto"/>
            <w:vAlign w:val="center"/>
          </w:tcPr>
          <w:p w14:paraId="2CE2EE9C" w14:textId="77777777" w:rsidR="008C1974" w:rsidRDefault="00570D91">
            <w:pPr>
              <w:spacing w:beforeLines="50" w:before="156" w:afterLines="50" w:after="156"/>
              <w:ind w:rightChars="100" w:right="210"/>
              <w:jc w:val="center"/>
              <w:outlineLvl w:val="1"/>
              <w:rPr>
                <w:rFonts w:cs="Times New Roman"/>
                <w:b/>
                <w:bCs/>
                <w:sz w:val="28"/>
                <w:szCs w:val="28"/>
              </w:rPr>
            </w:pPr>
            <w:r>
              <w:rPr>
                <w:rFonts w:cs="Times New Roman"/>
                <w:b/>
                <w:bCs/>
                <w:sz w:val="28"/>
                <w:szCs w:val="28"/>
              </w:rPr>
              <w:t>30</w:t>
            </w:r>
          </w:p>
        </w:tc>
        <w:tc>
          <w:tcPr>
            <w:tcW w:w="1385" w:type="dxa"/>
            <w:shd w:val="clear" w:color="auto" w:fill="auto"/>
            <w:vAlign w:val="center"/>
          </w:tcPr>
          <w:p w14:paraId="18E8ABB8" w14:textId="77777777" w:rsidR="008C1974" w:rsidRDefault="00570D91">
            <w:pPr>
              <w:spacing w:beforeLines="50" w:before="156" w:afterLines="50" w:after="156"/>
              <w:ind w:rightChars="100" w:right="210"/>
              <w:jc w:val="center"/>
              <w:outlineLvl w:val="1"/>
              <w:rPr>
                <w:rFonts w:cs="Times New Roman"/>
                <w:b/>
                <w:bCs/>
                <w:color w:val="FF0000"/>
                <w:sz w:val="28"/>
                <w:szCs w:val="28"/>
              </w:rPr>
            </w:pPr>
            <w:r>
              <w:rPr>
                <w:rFonts w:cs="Times New Roman"/>
                <w:b/>
                <w:bCs/>
                <w:color w:val="FF0000"/>
                <w:sz w:val="28"/>
                <w:szCs w:val="28"/>
              </w:rPr>
              <w:t>3</w:t>
            </w:r>
          </w:p>
        </w:tc>
        <w:tc>
          <w:tcPr>
            <w:tcW w:w="1385" w:type="dxa"/>
            <w:shd w:val="clear" w:color="auto" w:fill="auto"/>
            <w:vAlign w:val="center"/>
          </w:tcPr>
          <w:p w14:paraId="31106B8A" w14:textId="77777777" w:rsidR="008C1974" w:rsidRDefault="00570D91">
            <w:pPr>
              <w:spacing w:beforeLines="50" w:before="156" w:afterLines="50" w:after="156"/>
              <w:ind w:rightChars="100" w:right="210"/>
              <w:jc w:val="center"/>
              <w:outlineLvl w:val="1"/>
              <w:rPr>
                <w:rFonts w:cs="Times New Roman"/>
                <w:b/>
                <w:bCs/>
                <w:color w:val="0000FF"/>
                <w:sz w:val="28"/>
                <w:szCs w:val="28"/>
              </w:rPr>
            </w:pPr>
            <w:r>
              <w:rPr>
                <w:rFonts w:cs="Times New Roman"/>
                <w:b/>
                <w:bCs/>
                <w:color w:val="0000FF"/>
                <w:sz w:val="28"/>
                <w:szCs w:val="28"/>
              </w:rPr>
              <w:t>88</w:t>
            </w:r>
          </w:p>
        </w:tc>
      </w:tr>
      <w:tr w:rsidR="008C1974" w14:paraId="1AC177FA" w14:textId="77777777">
        <w:tc>
          <w:tcPr>
            <w:tcW w:w="1384" w:type="dxa"/>
            <w:shd w:val="clear" w:color="auto" w:fill="auto"/>
            <w:vAlign w:val="center"/>
          </w:tcPr>
          <w:p w14:paraId="6983F92E" w14:textId="77777777" w:rsidR="008C1974" w:rsidRDefault="00570D91">
            <w:pPr>
              <w:spacing w:beforeLines="50" w:before="156" w:afterLines="50" w:after="156"/>
              <w:ind w:rightChars="100" w:right="210"/>
              <w:jc w:val="center"/>
              <w:outlineLvl w:val="1"/>
              <w:rPr>
                <w:rFonts w:cs="Times New Roman"/>
                <w:b/>
                <w:bCs/>
                <w:sz w:val="28"/>
                <w:szCs w:val="28"/>
              </w:rPr>
            </w:pPr>
            <w:r>
              <w:rPr>
                <w:rFonts w:cs="Times New Roman"/>
                <w:b/>
                <w:bCs/>
                <w:sz w:val="28"/>
                <w:szCs w:val="28"/>
              </w:rPr>
              <w:t>17</w:t>
            </w:r>
          </w:p>
        </w:tc>
        <w:tc>
          <w:tcPr>
            <w:tcW w:w="1384" w:type="dxa"/>
            <w:shd w:val="clear" w:color="auto" w:fill="auto"/>
            <w:vAlign w:val="center"/>
          </w:tcPr>
          <w:p w14:paraId="06FB4709" w14:textId="77777777" w:rsidR="008C1974" w:rsidRDefault="00570D91">
            <w:pPr>
              <w:spacing w:beforeLines="50" w:before="156" w:afterLines="50" w:after="156"/>
              <w:ind w:rightChars="100" w:right="210"/>
              <w:jc w:val="center"/>
              <w:outlineLvl w:val="1"/>
              <w:rPr>
                <w:rFonts w:cs="Times New Roman"/>
                <w:b/>
                <w:bCs/>
                <w:sz w:val="28"/>
                <w:szCs w:val="28"/>
              </w:rPr>
            </w:pPr>
            <w:r>
              <w:rPr>
                <w:rFonts w:cs="Times New Roman"/>
                <w:b/>
                <w:bCs/>
                <w:sz w:val="28"/>
                <w:szCs w:val="28"/>
              </w:rPr>
              <w:t>2000</w:t>
            </w:r>
          </w:p>
        </w:tc>
        <w:tc>
          <w:tcPr>
            <w:tcW w:w="1384" w:type="dxa"/>
            <w:shd w:val="clear" w:color="auto" w:fill="auto"/>
            <w:vAlign w:val="center"/>
          </w:tcPr>
          <w:p w14:paraId="70E0D844" w14:textId="77777777" w:rsidR="008C1974" w:rsidRDefault="00570D91">
            <w:pPr>
              <w:spacing w:beforeLines="50" w:before="156" w:afterLines="50" w:after="156"/>
              <w:ind w:rightChars="100" w:right="210"/>
              <w:jc w:val="center"/>
              <w:outlineLvl w:val="1"/>
              <w:rPr>
                <w:rFonts w:cs="Times New Roman"/>
                <w:b/>
                <w:bCs/>
                <w:sz w:val="28"/>
                <w:szCs w:val="28"/>
              </w:rPr>
            </w:pPr>
            <w:r>
              <w:rPr>
                <w:rFonts w:cs="Times New Roman"/>
                <w:b/>
                <w:bCs/>
                <w:sz w:val="28"/>
                <w:szCs w:val="28"/>
              </w:rPr>
              <w:t>1</w:t>
            </w:r>
          </w:p>
        </w:tc>
        <w:tc>
          <w:tcPr>
            <w:tcW w:w="1384" w:type="dxa"/>
            <w:shd w:val="clear" w:color="auto" w:fill="auto"/>
            <w:vAlign w:val="center"/>
          </w:tcPr>
          <w:p w14:paraId="7CD5AB26" w14:textId="77777777" w:rsidR="008C1974" w:rsidRDefault="00570D91">
            <w:pPr>
              <w:spacing w:beforeLines="50" w:before="156" w:afterLines="50" w:after="156"/>
              <w:ind w:rightChars="100" w:right="210"/>
              <w:jc w:val="center"/>
              <w:outlineLvl w:val="1"/>
              <w:rPr>
                <w:rFonts w:cs="Times New Roman"/>
                <w:b/>
                <w:bCs/>
                <w:sz w:val="28"/>
                <w:szCs w:val="28"/>
              </w:rPr>
            </w:pPr>
            <w:r>
              <w:rPr>
                <w:rFonts w:cs="Times New Roman"/>
                <w:b/>
                <w:bCs/>
                <w:sz w:val="28"/>
                <w:szCs w:val="28"/>
              </w:rPr>
              <w:t>31</w:t>
            </w:r>
          </w:p>
        </w:tc>
        <w:tc>
          <w:tcPr>
            <w:tcW w:w="1385" w:type="dxa"/>
            <w:shd w:val="clear" w:color="auto" w:fill="auto"/>
            <w:vAlign w:val="center"/>
          </w:tcPr>
          <w:p w14:paraId="2C13DA26" w14:textId="77777777" w:rsidR="008C1974" w:rsidRDefault="00570D91">
            <w:pPr>
              <w:spacing w:beforeLines="50" w:before="156" w:afterLines="50" w:after="156"/>
              <w:ind w:rightChars="100" w:right="210"/>
              <w:jc w:val="center"/>
              <w:outlineLvl w:val="1"/>
              <w:rPr>
                <w:rFonts w:cs="Times New Roman"/>
                <w:b/>
                <w:bCs/>
                <w:color w:val="FF0000"/>
                <w:sz w:val="28"/>
                <w:szCs w:val="28"/>
              </w:rPr>
            </w:pPr>
            <w:r>
              <w:rPr>
                <w:rFonts w:cs="Times New Roman"/>
                <w:b/>
                <w:bCs/>
                <w:color w:val="FF0000"/>
                <w:sz w:val="28"/>
                <w:szCs w:val="28"/>
              </w:rPr>
              <w:t>3</w:t>
            </w:r>
          </w:p>
        </w:tc>
        <w:tc>
          <w:tcPr>
            <w:tcW w:w="1385" w:type="dxa"/>
            <w:shd w:val="clear" w:color="auto" w:fill="auto"/>
            <w:vAlign w:val="center"/>
          </w:tcPr>
          <w:p w14:paraId="10A4BBB3" w14:textId="77777777" w:rsidR="008C1974" w:rsidRDefault="00570D91">
            <w:pPr>
              <w:spacing w:beforeLines="50" w:before="156" w:afterLines="50" w:after="156"/>
              <w:ind w:rightChars="100" w:right="210"/>
              <w:jc w:val="center"/>
              <w:outlineLvl w:val="1"/>
              <w:rPr>
                <w:rFonts w:cs="Times New Roman"/>
                <w:b/>
                <w:bCs/>
                <w:color w:val="0000FF"/>
                <w:sz w:val="28"/>
                <w:szCs w:val="28"/>
              </w:rPr>
            </w:pPr>
            <w:r>
              <w:rPr>
                <w:rFonts w:cs="Times New Roman"/>
                <w:b/>
                <w:bCs/>
                <w:color w:val="0000FF"/>
                <w:sz w:val="28"/>
                <w:szCs w:val="28"/>
              </w:rPr>
              <w:t>91</w:t>
            </w:r>
          </w:p>
        </w:tc>
      </w:tr>
      <w:tr w:rsidR="008C1974" w14:paraId="5596EA73" w14:textId="77777777">
        <w:tc>
          <w:tcPr>
            <w:tcW w:w="1384" w:type="dxa"/>
            <w:shd w:val="clear" w:color="auto" w:fill="auto"/>
            <w:vAlign w:val="center"/>
          </w:tcPr>
          <w:p w14:paraId="0B248345" w14:textId="77777777" w:rsidR="008C1974" w:rsidRDefault="00570D91">
            <w:pPr>
              <w:spacing w:beforeLines="50" w:before="156" w:afterLines="50" w:after="156"/>
              <w:ind w:rightChars="100" w:right="210"/>
              <w:jc w:val="center"/>
              <w:outlineLvl w:val="1"/>
              <w:rPr>
                <w:rFonts w:cs="Times New Roman"/>
                <w:b/>
                <w:bCs/>
                <w:sz w:val="28"/>
                <w:szCs w:val="28"/>
              </w:rPr>
            </w:pPr>
            <w:r>
              <w:rPr>
                <w:rFonts w:cs="Times New Roman"/>
                <w:b/>
                <w:bCs/>
                <w:sz w:val="28"/>
                <w:szCs w:val="28"/>
              </w:rPr>
              <w:t>18</w:t>
            </w:r>
          </w:p>
        </w:tc>
        <w:tc>
          <w:tcPr>
            <w:tcW w:w="1384" w:type="dxa"/>
            <w:shd w:val="clear" w:color="auto" w:fill="auto"/>
            <w:vAlign w:val="center"/>
          </w:tcPr>
          <w:p w14:paraId="12CCB28E" w14:textId="77777777" w:rsidR="008C1974" w:rsidRDefault="00570D91">
            <w:pPr>
              <w:spacing w:beforeLines="50" w:before="156" w:afterLines="50" w:after="156"/>
              <w:ind w:rightChars="100" w:right="210"/>
              <w:jc w:val="center"/>
              <w:outlineLvl w:val="1"/>
              <w:rPr>
                <w:rFonts w:cs="Times New Roman"/>
                <w:b/>
                <w:bCs/>
                <w:sz w:val="28"/>
                <w:szCs w:val="28"/>
              </w:rPr>
            </w:pPr>
            <w:r>
              <w:rPr>
                <w:rFonts w:cs="Times New Roman"/>
                <w:b/>
                <w:bCs/>
                <w:sz w:val="28"/>
                <w:szCs w:val="28"/>
              </w:rPr>
              <w:t>1996</w:t>
            </w:r>
          </w:p>
        </w:tc>
        <w:tc>
          <w:tcPr>
            <w:tcW w:w="1384" w:type="dxa"/>
            <w:shd w:val="clear" w:color="auto" w:fill="auto"/>
            <w:vAlign w:val="center"/>
          </w:tcPr>
          <w:p w14:paraId="51EAA5CF" w14:textId="77777777" w:rsidR="008C1974" w:rsidRDefault="00570D91">
            <w:pPr>
              <w:spacing w:beforeLines="50" w:before="156" w:afterLines="50" w:after="156"/>
              <w:ind w:rightChars="100" w:right="210"/>
              <w:jc w:val="center"/>
              <w:outlineLvl w:val="1"/>
              <w:rPr>
                <w:rFonts w:cs="Times New Roman"/>
                <w:b/>
                <w:bCs/>
                <w:sz w:val="28"/>
                <w:szCs w:val="28"/>
              </w:rPr>
            </w:pPr>
            <w:r>
              <w:rPr>
                <w:rFonts w:cs="Times New Roman"/>
                <w:b/>
                <w:bCs/>
                <w:sz w:val="28"/>
                <w:szCs w:val="28"/>
              </w:rPr>
              <w:t>1</w:t>
            </w:r>
          </w:p>
        </w:tc>
        <w:tc>
          <w:tcPr>
            <w:tcW w:w="1384" w:type="dxa"/>
            <w:shd w:val="clear" w:color="auto" w:fill="auto"/>
            <w:vAlign w:val="center"/>
          </w:tcPr>
          <w:p w14:paraId="31E7E731" w14:textId="77777777" w:rsidR="008C1974" w:rsidRDefault="00570D91">
            <w:pPr>
              <w:spacing w:beforeLines="50" w:before="156" w:afterLines="50" w:after="156"/>
              <w:ind w:rightChars="100" w:right="210"/>
              <w:jc w:val="center"/>
              <w:outlineLvl w:val="1"/>
              <w:rPr>
                <w:rFonts w:cs="Times New Roman"/>
                <w:b/>
                <w:bCs/>
                <w:sz w:val="28"/>
                <w:szCs w:val="28"/>
              </w:rPr>
            </w:pPr>
            <w:r>
              <w:rPr>
                <w:rFonts w:cs="Times New Roman"/>
                <w:b/>
                <w:bCs/>
                <w:sz w:val="28"/>
                <w:szCs w:val="28"/>
              </w:rPr>
              <w:t>32</w:t>
            </w:r>
          </w:p>
        </w:tc>
        <w:tc>
          <w:tcPr>
            <w:tcW w:w="1385" w:type="dxa"/>
            <w:shd w:val="clear" w:color="auto" w:fill="auto"/>
            <w:vAlign w:val="center"/>
          </w:tcPr>
          <w:p w14:paraId="289D1958" w14:textId="77777777" w:rsidR="008C1974" w:rsidRDefault="00570D91">
            <w:pPr>
              <w:spacing w:beforeLines="50" w:before="156" w:afterLines="50" w:after="156"/>
              <w:ind w:rightChars="100" w:right="210"/>
              <w:jc w:val="center"/>
              <w:outlineLvl w:val="1"/>
              <w:rPr>
                <w:rFonts w:cs="Times New Roman"/>
                <w:b/>
                <w:bCs/>
                <w:color w:val="FF0000"/>
                <w:sz w:val="28"/>
                <w:szCs w:val="28"/>
              </w:rPr>
            </w:pPr>
            <w:r>
              <w:rPr>
                <w:rFonts w:cs="Times New Roman"/>
                <w:b/>
                <w:bCs/>
                <w:color w:val="FF0000"/>
                <w:sz w:val="28"/>
                <w:szCs w:val="28"/>
              </w:rPr>
              <w:t>3</w:t>
            </w:r>
          </w:p>
        </w:tc>
        <w:tc>
          <w:tcPr>
            <w:tcW w:w="1385" w:type="dxa"/>
            <w:shd w:val="clear" w:color="auto" w:fill="auto"/>
            <w:vAlign w:val="center"/>
          </w:tcPr>
          <w:p w14:paraId="2DE216F1" w14:textId="77777777" w:rsidR="008C1974" w:rsidRDefault="00570D91">
            <w:pPr>
              <w:spacing w:beforeLines="50" w:before="156" w:afterLines="50" w:after="156"/>
              <w:ind w:rightChars="100" w:right="210"/>
              <w:jc w:val="center"/>
              <w:outlineLvl w:val="1"/>
              <w:rPr>
                <w:rFonts w:cs="Times New Roman"/>
                <w:b/>
                <w:bCs/>
                <w:color w:val="0000FF"/>
                <w:sz w:val="28"/>
                <w:szCs w:val="28"/>
              </w:rPr>
            </w:pPr>
            <w:r>
              <w:rPr>
                <w:rFonts w:cs="Times New Roman"/>
                <w:b/>
                <w:bCs/>
                <w:color w:val="0000FF"/>
                <w:sz w:val="28"/>
                <w:szCs w:val="28"/>
              </w:rPr>
              <w:t>94</w:t>
            </w:r>
          </w:p>
        </w:tc>
      </w:tr>
      <w:tr w:rsidR="008C1974" w14:paraId="5F8E0422" w14:textId="77777777">
        <w:tc>
          <w:tcPr>
            <w:tcW w:w="1384" w:type="dxa"/>
            <w:shd w:val="clear" w:color="auto" w:fill="auto"/>
            <w:vAlign w:val="center"/>
          </w:tcPr>
          <w:p w14:paraId="19AD21E2" w14:textId="77777777" w:rsidR="008C1974" w:rsidRDefault="00570D91">
            <w:pPr>
              <w:spacing w:beforeLines="50" w:before="156" w:afterLines="50" w:after="156"/>
              <w:ind w:rightChars="100" w:right="210"/>
              <w:jc w:val="center"/>
              <w:outlineLvl w:val="1"/>
              <w:rPr>
                <w:rFonts w:cs="Times New Roman"/>
                <w:b/>
                <w:bCs/>
                <w:sz w:val="28"/>
                <w:szCs w:val="28"/>
              </w:rPr>
            </w:pPr>
            <w:r>
              <w:rPr>
                <w:rFonts w:cs="Times New Roman"/>
                <w:b/>
                <w:bCs/>
                <w:sz w:val="28"/>
                <w:szCs w:val="28"/>
              </w:rPr>
              <w:t>19</w:t>
            </w:r>
          </w:p>
        </w:tc>
        <w:tc>
          <w:tcPr>
            <w:tcW w:w="1384" w:type="dxa"/>
            <w:shd w:val="clear" w:color="auto" w:fill="auto"/>
            <w:vAlign w:val="center"/>
          </w:tcPr>
          <w:p w14:paraId="21F9A85B" w14:textId="77777777" w:rsidR="008C1974" w:rsidRDefault="00570D91">
            <w:pPr>
              <w:spacing w:beforeLines="50" w:before="156" w:afterLines="50" w:after="156"/>
              <w:ind w:rightChars="100" w:right="210"/>
              <w:jc w:val="center"/>
              <w:outlineLvl w:val="1"/>
              <w:rPr>
                <w:rFonts w:cs="Times New Roman"/>
                <w:b/>
                <w:bCs/>
                <w:sz w:val="28"/>
                <w:szCs w:val="28"/>
              </w:rPr>
            </w:pPr>
            <w:r>
              <w:rPr>
                <w:rFonts w:cs="Times New Roman"/>
                <w:b/>
                <w:bCs/>
                <w:sz w:val="28"/>
                <w:szCs w:val="28"/>
              </w:rPr>
              <w:t>1977</w:t>
            </w:r>
          </w:p>
        </w:tc>
        <w:tc>
          <w:tcPr>
            <w:tcW w:w="1384" w:type="dxa"/>
            <w:shd w:val="clear" w:color="auto" w:fill="auto"/>
            <w:vAlign w:val="center"/>
          </w:tcPr>
          <w:p w14:paraId="01BC68F4" w14:textId="77777777" w:rsidR="008C1974" w:rsidRDefault="00570D91">
            <w:pPr>
              <w:spacing w:beforeLines="50" w:before="156" w:afterLines="50" w:after="156"/>
              <w:ind w:rightChars="100" w:right="210"/>
              <w:jc w:val="center"/>
              <w:outlineLvl w:val="1"/>
              <w:rPr>
                <w:rFonts w:cs="Times New Roman"/>
                <w:b/>
                <w:bCs/>
                <w:sz w:val="28"/>
                <w:szCs w:val="28"/>
              </w:rPr>
            </w:pPr>
            <w:r>
              <w:rPr>
                <w:rFonts w:cs="Times New Roman"/>
                <w:b/>
                <w:bCs/>
                <w:sz w:val="28"/>
                <w:szCs w:val="28"/>
              </w:rPr>
              <w:t>1</w:t>
            </w:r>
          </w:p>
        </w:tc>
        <w:tc>
          <w:tcPr>
            <w:tcW w:w="1384" w:type="dxa"/>
            <w:shd w:val="clear" w:color="auto" w:fill="auto"/>
            <w:vAlign w:val="center"/>
          </w:tcPr>
          <w:p w14:paraId="34130D77" w14:textId="77777777" w:rsidR="008C1974" w:rsidRDefault="00570D91">
            <w:pPr>
              <w:spacing w:beforeLines="50" w:before="156" w:afterLines="50" w:after="156"/>
              <w:ind w:rightChars="100" w:right="210"/>
              <w:jc w:val="center"/>
              <w:outlineLvl w:val="1"/>
              <w:rPr>
                <w:rFonts w:cs="Times New Roman"/>
                <w:b/>
                <w:bCs/>
                <w:sz w:val="28"/>
                <w:szCs w:val="28"/>
              </w:rPr>
            </w:pPr>
            <w:r>
              <w:rPr>
                <w:rFonts w:cs="Times New Roman"/>
                <w:b/>
                <w:bCs/>
                <w:sz w:val="28"/>
                <w:szCs w:val="28"/>
              </w:rPr>
              <w:t>33</w:t>
            </w:r>
          </w:p>
        </w:tc>
        <w:tc>
          <w:tcPr>
            <w:tcW w:w="1385" w:type="dxa"/>
            <w:shd w:val="clear" w:color="auto" w:fill="auto"/>
            <w:vAlign w:val="center"/>
          </w:tcPr>
          <w:p w14:paraId="59F86A3E" w14:textId="77777777" w:rsidR="008C1974" w:rsidRDefault="00570D91">
            <w:pPr>
              <w:spacing w:beforeLines="50" w:before="156" w:afterLines="50" w:after="156"/>
              <w:ind w:rightChars="100" w:right="210"/>
              <w:jc w:val="center"/>
              <w:outlineLvl w:val="1"/>
              <w:rPr>
                <w:rFonts w:cs="Times New Roman"/>
                <w:b/>
                <w:bCs/>
                <w:color w:val="FF0000"/>
                <w:sz w:val="28"/>
                <w:szCs w:val="28"/>
              </w:rPr>
            </w:pPr>
            <w:r>
              <w:rPr>
                <w:rFonts w:cs="Times New Roman"/>
                <w:b/>
                <w:bCs/>
                <w:color w:val="FF0000"/>
                <w:sz w:val="28"/>
                <w:szCs w:val="28"/>
              </w:rPr>
              <w:t>3</w:t>
            </w:r>
          </w:p>
        </w:tc>
        <w:tc>
          <w:tcPr>
            <w:tcW w:w="1385" w:type="dxa"/>
            <w:shd w:val="clear" w:color="auto" w:fill="auto"/>
            <w:vAlign w:val="center"/>
          </w:tcPr>
          <w:p w14:paraId="2A10BF77" w14:textId="77777777" w:rsidR="008C1974" w:rsidRDefault="00570D91">
            <w:pPr>
              <w:spacing w:beforeLines="50" w:before="156" w:afterLines="50" w:after="156"/>
              <w:ind w:rightChars="100" w:right="210"/>
              <w:jc w:val="center"/>
              <w:outlineLvl w:val="1"/>
              <w:rPr>
                <w:rFonts w:cs="Times New Roman"/>
                <w:b/>
                <w:bCs/>
                <w:color w:val="0000FF"/>
                <w:sz w:val="28"/>
                <w:szCs w:val="28"/>
              </w:rPr>
            </w:pPr>
            <w:r>
              <w:rPr>
                <w:rFonts w:cs="Times New Roman"/>
                <w:b/>
                <w:bCs/>
                <w:color w:val="0000FF"/>
                <w:sz w:val="28"/>
                <w:szCs w:val="28"/>
              </w:rPr>
              <w:t>97</w:t>
            </w:r>
          </w:p>
        </w:tc>
      </w:tr>
      <w:tr w:rsidR="008C1974" w14:paraId="7065F354" w14:textId="77777777">
        <w:tc>
          <w:tcPr>
            <w:tcW w:w="1384" w:type="dxa"/>
            <w:shd w:val="clear" w:color="auto" w:fill="auto"/>
            <w:vAlign w:val="center"/>
          </w:tcPr>
          <w:p w14:paraId="66416643" w14:textId="77777777" w:rsidR="008C1974" w:rsidRDefault="00570D91">
            <w:pPr>
              <w:spacing w:beforeLines="50" w:before="156" w:afterLines="50" w:after="156"/>
              <w:ind w:rightChars="100" w:right="210"/>
              <w:jc w:val="center"/>
              <w:outlineLvl w:val="1"/>
              <w:rPr>
                <w:rFonts w:cs="Times New Roman"/>
                <w:b/>
                <w:bCs/>
                <w:sz w:val="28"/>
                <w:szCs w:val="28"/>
              </w:rPr>
            </w:pPr>
            <w:r>
              <w:rPr>
                <w:rFonts w:cs="Times New Roman"/>
                <w:b/>
                <w:bCs/>
                <w:sz w:val="28"/>
                <w:szCs w:val="28"/>
              </w:rPr>
              <w:t>20</w:t>
            </w:r>
          </w:p>
        </w:tc>
        <w:tc>
          <w:tcPr>
            <w:tcW w:w="1384" w:type="dxa"/>
            <w:shd w:val="clear" w:color="auto" w:fill="auto"/>
            <w:vAlign w:val="center"/>
          </w:tcPr>
          <w:p w14:paraId="75FD1757" w14:textId="77777777" w:rsidR="008C1974" w:rsidRDefault="00570D91">
            <w:pPr>
              <w:spacing w:beforeLines="50" w:before="156" w:afterLines="50" w:after="156"/>
              <w:ind w:rightChars="100" w:right="210"/>
              <w:jc w:val="center"/>
              <w:outlineLvl w:val="1"/>
              <w:rPr>
                <w:rFonts w:cs="Times New Roman"/>
                <w:b/>
                <w:bCs/>
                <w:sz w:val="28"/>
                <w:szCs w:val="28"/>
              </w:rPr>
            </w:pPr>
            <w:r>
              <w:rPr>
                <w:rFonts w:cs="Times New Roman"/>
                <w:b/>
                <w:bCs/>
                <w:sz w:val="28"/>
                <w:szCs w:val="28"/>
              </w:rPr>
              <w:t>1959</w:t>
            </w:r>
          </w:p>
        </w:tc>
        <w:tc>
          <w:tcPr>
            <w:tcW w:w="1384" w:type="dxa"/>
            <w:shd w:val="clear" w:color="auto" w:fill="auto"/>
            <w:vAlign w:val="center"/>
          </w:tcPr>
          <w:p w14:paraId="0975603E" w14:textId="77777777" w:rsidR="008C1974" w:rsidRDefault="00570D91">
            <w:pPr>
              <w:spacing w:beforeLines="50" w:before="156" w:afterLines="50" w:after="156"/>
              <w:ind w:rightChars="100" w:right="210"/>
              <w:jc w:val="center"/>
              <w:outlineLvl w:val="1"/>
              <w:rPr>
                <w:rFonts w:cs="Times New Roman"/>
                <w:b/>
                <w:bCs/>
                <w:sz w:val="28"/>
                <w:szCs w:val="28"/>
              </w:rPr>
            </w:pPr>
            <w:r>
              <w:rPr>
                <w:rFonts w:cs="Times New Roman"/>
                <w:b/>
                <w:bCs/>
                <w:sz w:val="28"/>
                <w:szCs w:val="28"/>
              </w:rPr>
              <w:t>1</w:t>
            </w:r>
          </w:p>
        </w:tc>
        <w:tc>
          <w:tcPr>
            <w:tcW w:w="1384" w:type="dxa"/>
            <w:shd w:val="clear" w:color="auto" w:fill="auto"/>
            <w:vAlign w:val="center"/>
          </w:tcPr>
          <w:p w14:paraId="76F9D2E8" w14:textId="77777777" w:rsidR="008C1974" w:rsidRDefault="00570D91">
            <w:pPr>
              <w:spacing w:beforeLines="50" w:before="156" w:afterLines="50" w:after="156"/>
              <w:ind w:rightChars="100" w:right="210"/>
              <w:jc w:val="center"/>
              <w:outlineLvl w:val="1"/>
              <w:rPr>
                <w:rFonts w:cs="Times New Roman"/>
                <w:b/>
                <w:bCs/>
                <w:sz w:val="28"/>
                <w:szCs w:val="28"/>
              </w:rPr>
            </w:pPr>
            <w:r>
              <w:rPr>
                <w:rFonts w:cs="Times New Roman"/>
                <w:b/>
                <w:bCs/>
                <w:sz w:val="28"/>
                <w:szCs w:val="28"/>
              </w:rPr>
              <w:t>34</w:t>
            </w:r>
          </w:p>
        </w:tc>
        <w:tc>
          <w:tcPr>
            <w:tcW w:w="1385" w:type="dxa"/>
            <w:shd w:val="clear" w:color="auto" w:fill="auto"/>
            <w:vAlign w:val="center"/>
          </w:tcPr>
          <w:p w14:paraId="691D0ACF" w14:textId="77777777" w:rsidR="008C1974" w:rsidRDefault="00570D91">
            <w:pPr>
              <w:spacing w:beforeLines="50" w:before="156" w:afterLines="50" w:after="156"/>
              <w:ind w:rightChars="100" w:right="210"/>
              <w:jc w:val="center"/>
              <w:outlineLvl w:val="1"/>
              <w:rPr>
                <w:rFonts w:cs="Times New Roman"/>
                <w:b/>
                <w:bCs/>
                <w:color w:val="FF0000"/>
                <w:sz w:val="28"/>
                <w:szCs w:val="28"/>
              </w:rPr>
            </w:pPr>
            <w:r>
              <w:rPr>
                <w:rFonts w:cs="Times New Roman"/>
                <w:b/>
                <w:bCs/>
                <w:color w:val="FF0000"/>
                <w:sz w:val="28"/>
                <w:szCs w:val="28"/>
              </w:rPr>
              <w:t>3</w:t>
            </w:r>
          </w:p>
        </w:tc>
        <w:tc>
          <w:tcPr>
            <w:tcW w:w="1385" w:type="dxa"/>
            <w:shd w:val="clear" w:color="auto" w:fill="auto"/>
            <w:vAlign w:val="center"/>
          </w:tcPr>
          <w:p w14:paraId="1A34A335" w14:textId="77777777" w:rsidR="008C1974" w:rsidRDefault="00570D91">
            <w:pPr>
              <w:spacing w:beforeLines="50" w:before="156" w:afterLines="50" w:after="156"/>
              <w:ind w:rightChars="100" w:right="210"/>
              <w:jc w:val="center"/>
              <w:outlineLvl w:val="1"/>
              <w:rPr>
                <w:rFonts w:cs="Times New Roman"/>
                <w:b/>
                <w:bCs/>
                <w:color w:val="0000FF"/>
                <w:sz w:val="28"/>
                <w:szCs w:val="28"/>
              </w:rPr>
            </w:pPr>
            <w:r>
              <w:rPr>
                <w:rFonts w:cs="Times New Roman"/>
                <w:b/>
                <w:bCs/>
                <w:color w:val="0000FF"/>
                <w:sz w:val="28"/>
                <w:szCs w:val="28"/>
              </w:rPr>
              <w:t>100</w:t>
            </w:r>
          </w:p>
        </w:tc>
      </w:tr>
    </w:tbl>
    <w:p w14:paraId="1234DDDF" w14:textId="77777777" w:rsidR="008C1974" w:rsidRDefault="008C1974">
      <w:pPr>
        <w:spacing w:beforeLines="50" w:before="156" w:afterLines="50" w:after="156"/>
        <w:ind w:left="562" w:rightChars="100" w:right="210" w:hangingChars="200" w:hanging="562"/>
        <w:outlineLvl w:val="1"/>
        <w:rPr>
          <w:rFonts w:cs="Times New Roman"/>
          <w:b/>
          <w:bCs/>
          <w:color w:val="0000FF"/>
          <w:sz w:val="28"/>
          <w:szCs w:val="28"/>
        </w:rPr>
      </w:pPr>
    </w:p>
    <w:p w14:paraId="11306D56" w14:textId="77777777" w:rsidR="008C1974" w:rsidRDefault="008C1974">
      <w:pPr>
        <w:spacing w:beforeLines="50" w:before="156" w:afterLines="50" w:after="156"/>
        <w:ind w:left="562" w:rightChars="100" w:right="210" w:hangingChars="200" w:hanging="562"/>
        <w:outlineLvl w:val="1"/>
        <w:rPr>
          <w:rFonts w:cs="Times New Roman"/>
          <w:b/>
          <w:bCs/>
          <w:color w:val="0000FF"/>
          <w:sz w:val="28"/>
          <w:szCs w:val="28"/>
        </w:rPr>
      </w:pPr>
    </w:p>
    <w:p w14:paraId="09DF2E00" w14:textId="77777777" w:rsidR="008C1974" w:rsidRDefault="00570D91">
      <w:pPr>
        <w:spacing w:beforeLines="50" w:before="156" w:afterLines="50" w:after="156"/>
        <w:ind w:left="562" w:rightChars="100" w:right="210" w:hangingChars="200" w:hanging="562"/>
        <w:outlineLvl w:val="1"/>
        <w:rPr>
          <w:rFonts w:cs="Times New Roman"/>
          <w:b/>
          <w:bCs/>
          <w:color w:val="0000FF"/>
          <w:sz w:val="28"/>
          <w:szCs w:val="28"/>
        </w:rPr>
      </w:pPr>
      <w:r>
        <w:rPr>
          <w:rFonts w:cs="Times New Roman" w:hint="eastAsia"/>
          <w:b/>
          <w:bCs/>
          <w:color w:val="0000FF"/>
          <w:sz w:val="28"/>
          <w:szCs w:val="28"/>
        </w:rPr>
        <w:t>引文顺序有误：</w:t>
      </w:r>
      <w:r>
        <w:rPr>
          <w:rFonts w:cs="Times New Roman" w:hint="eastAsia"/>
          <w:b/>
          <w:bCs/>
          <w:color w:val="0000FF"/>
          <w:sz w:val="28"/>
          <w:szCs w:val="28"/>
        </w:rPr>
        <w:t xml:space="preserve">1, 2, 3, 4, 5, </w:t>
      </w:r>
      <w:r>
        <w:rPr>
          <w:rFonts w:cs="Times New Roman" w:hint="eastAsia"/>
          <w:b/>
          <w:bCs/>
          <w:color w:val="0000FF"/>
          <w:sz w:val="28"/>
          <w:szCs w:val="28"/>
        </w:rPr>
        <w:t>【</w:t>
      </w:r>
      <w:r>
        <w:rPr>
          <w:rFonts w:cs="Times New Roman" w:hint="eastAsia"/>
          <w:b/>
          <w:bCs/>
          <w:color w:val="0000FF"/>
          <w:sz w:val="28"/>
          <w:szCs w:val="28"/>
        </w:rPr>
        <w:t>8</w:t>
      </w:r>
      <w:r>
        <w:rPr>
          <w:rFonts w:cs="Times New Roman" w:hint="eastAsia"/>
          <w:b/>
          <w:bCs/>
          <w:color w:val="0000FF"/>
          <w:sz w:val="28"/>
          <w:szCs w:val="28"/>
        </w:rPr>
        <w:t>】</w:t>
      </w:r>
      <w:r>
        <w:rPr>
          <w:rFonts w:cs="Times New Roman" w:hint="eastAsia"/>
          <w:b/>
          <w:bCs/>
          <w:color w:val="0000FF"/>
          <w:sz w:val="28"/>
          <w:szCs w:val="28"/>
        </w:rPr>
        <w:t xml:space="preserve">, </w:t>
      </w:r>
      <w:r>
        <w:rPr>
          <w:rFonts w:cs="Times New Roman" w:hint="eastAsia"/>
          <w:b/>
          <w:bCs/>
          <w:color w:val="0000FF"/>
          <w:sz w:val="28"/>
          <w:szCs w:val="28"/>
        </w:rPr>
        <w:t>【</w:t>
      </w:r>
      <w:r>
        <w:rPr>
          <w:rFonts w:cs="Times New Roman" w:hint="eastAsia"/>
          <w:b/>
          <w:bCs/>
          <w:color w:val="0000FF"/>
          <w:sz w:val="28"/>
          <w:szCs w:val="28"/>
        </w:rPr>
        <w:t>10</w:t>
      </w:r>
      <w:r>
        <w:rPr>
          <w:rFonts w:cs="Times New Roman" w:hint="eastAsia"/>
          <w:b/>
          <w:bCs/>
          <w:color w:val="0000FF"/>
          <w:sz w:val="28"/>
          <w:szCs w:val="28"/>
        </w:rPr>
        <w:t>】</w:t>
      </w:r>
      <w:r>
        <w:rPr>
          <w:rFonts w:cs="Times New Roman" w:hint="eastAsia"/>
          <w:b/>
          <w:bCs/>
          <w:color w:val="0000FF"/>
          <w:sz w:val="28"/>
          <w:szCs w:val="28"/>
        </w:rPr>
        <w:t xml:space="preserve">, 11, 12, 13, 14, 15, 16, 17, 18, 19, 20, 21, 22, 23, </w:t>
      </w:r>
      <w:r>
        <w:rPr>
          <w:rFonts w:cs="Times New Roman" w:hint="eastAsia"/>
          <w:b/>
          <w:bCs/>
          <w:color w:val="0000FF"/>
          <w:sz w:val="28"/>
          <w:szCs w:val="28"/>
        </w:rPr>
        <w:t>【</w:t>
      </w:r>
      <w:r>
        <w:rPr>
          <w:rFonts w:cs="Times New Roman" w:hint="eastAsia"/>
          <w:b/>
          <w:bCs/>
          <w:color w:val="0000FF"/>
          <w:sz w:val="28"/>
          <w:szCs w:val="28"/>
        </w:rPr>
        <w:t>6</w:t>
      </w:r>
      <w:r>
        <w:rPr>
          <w:rFonts w:cs="Times New Roman" w:hint="eastAsia"/>
          <w:b/>
          <w:bCs/>
          <w:color w:val="0000FF"/>
          <w:sz w:val="28"/>
          <w:szCs w:val="28"/>
        </w:rPr>
        <w:t>】</w:t>
      </w:r>
      <w:r>
        <w:rPr>
          <w:rFonts w:cs="Times New Roman" w:hint="eastAsia"/>
          <w:b/>
          <w:bCs/>
          <w:color w:val="0000FF"/>
          <w:sz w:val="28"/>
          <w:szCs w:val="28"/>
        </w:rPr>
        <w:t xml:space="preserve">, </w:t>
      </w:r>
      <w:r>
        <w:rPr>
          <w:rFonts w:cs="Times New Roman" w:hint="eastAsia"/>
          <w:b/>
          <w:bCs/>
          <w:color w:val="0000FF"/>
          <w:sz w:val="28"/>
          <w:szCs w:val="28"/>
        </w:rPr>
        <w:t>【</w:t>
      </w:r>
      <w:r>
        <w:rPr>
          <w:rFonts w:cs="Times New Roman" w:hint="eastAsia"/>
          <w:b/>
          <w:bCs/>
          <w:color w:val="0000FF"/>
          <w:sz w:val="28"/>
          <w:szCs w:val="28"/>
        </w:rPr>
        <w:t>24</w:t>
      </w:r>
      <w:r>
        <w:rPr>
          <w:rFonts w:cs="Times New Roman" w:hint="eastAsia"/>
          <w:b/>
          <w:bCs/>
          <w:color w:val="0000FF"/>
          <w:sz w:val="28"/>
          <w:szCs w:val="28"/>
        </w:rPr>
        <w:t>】</w:t>
      </w:r>
      <w:r>
        <w:rPr>
          <w:rFonts w:cs="Times New Roman" w:hint="eastAsia"/>
          <w:b/>
          <w:bCs/>
          <w:color w:val="0000FF"/>
          <w:sz w:val="28"/>
          <w:szCs w:val="28"/>
        </w:rPr>
        <w:t xml:space="preserve">, 25, 26, 27, 28, 29, 30, </w:t>
      </w:r>
      <w:r>
        <w:rPr>
          <w:rFonts w:cs="Times New Roman" w:hint="eastAsia"/>
          <w:b/>
          <w:bCs/>
          <w:color w:val="0000FF"/>
          <w:sz w:val="28"/>
          <w:szCs w:val="28"/>
        </w:rPr>
        <w:t>【</w:t>
      </w:r>
      <w:r>
        <w:rPr>
          <w:rFonts w:cs="Times New Roman" w:hint="eastAsia"/>
          <w:b/>
          <w:bCs/>
          <w:color w:val="0000FF"/>
          <w:sz w:val="28"/>
          <w:szCs w:val="28"/>
        </w:rPr>
        <w:t>7</w:t>
      </w:r>
      <w:r>
        <w:rPr>
          <w:rFonts w:cs="Times New Roman" w:hint="eastAsia"/>
          <w:b/>
          <w:bCs/>
          <w:color w:val="0000FF"/>
          <w:sz w:val="28"/>
          <w:szCs w:val="28"/>
        </w:rPr>
        <w:t>】</w:t>
      </w:r>
      <w:r>
        <w:rPr>
          <w:rFonts w:cs="Times New Roman" w:hint="eastAsia"/>
          <w:b/>
          <w:bCs/>
          <w:color w:val="0000FF"/>
          <w:sz w:val="28"/>
          <w:szCs w:val="28"/>
        </w:rPr>
        <w:t xml:space="preserve">, </w:t>
      </w:r>
      <w:r>
        <w:rPr>
          <w:rFonts w:cs="Times New Roman" w:hint="eastAsia"/>
          <w:b/>
          <w:bCs/>
          <w:color w:val="0000FF"/>
          <w:sz w:val="28"/>
          <w:szCs w:val="28"/>
        </w:rPr>
        <w:t>【</w:t>
      </w:r>
      <w:r>
        <w:rPr>
          <w:rFonts w:cs="Times New Roman" w:hint="eastAsia"/>
          <w:b/>
          <w:bCs/>
          <w:color w:val="0000FF"/>
          <w:sz w:val="28"/>
          <w:szCs w:val="28"/>
        </w:rPr>
        <w:t>31</w:t>
      </w:r>
      <w:r>
        <w:rPr>
          <w:rFonts w:cs="Times New Roman" w:hint="eastAsia"/>
          <w:b/>
          <w:bCs/>
          <w:color w:val="0000FF"/>
          <w:sz w:val="28"/>
          <w:szCs w:val="28"/>
        </w:rPr>
        <w:t>】</w:t>
      </w:r>
      <w:r>
        <w:rPr>
          <w:rFonts w:cs="Times New Roman" w:hint="eastAsia"/>
          <w:b/>
          <w:bCs/>
          <w:color w:val="0000FF"/>
          <w:sz w:val="28"/>
          <w:szCs w:val="28"/>
        </w:rPr>
        <w:t>, 32, 33, 34</w:t>
      </w:r>
      <w:r>
        <w:rPr>
          <w:rFonts w:cs="Times New Roman" w:hint="eastAsia"/>
          <w:b/>
          <w:bCs/>
          <w:color w:val="0000FF"/>
          <w:sz w:val="28"/>
          <w:szCs w:val="28"/>
        </w:rPr>
        <w:t>。</w:t>
      </w:r>
    </w:p>
    <w:p w14:paraId="51F45A7D" w14:textId="77777777" w:rsidR="008C1974" w:rsidRDefault="008C1974">
      <w:pPr>
        <w:spacing w:beforeLines="50" w:before="156" w:afterLines="50" w:after="156"/>
        <w:ind w:left="562" w:rightChars="100" w:right="210" w:hangingChars="200" w:hanging="562"/>
        <w:outlineLvl w:val="1"/>
        <w:rPr>
          <w:rFonts w:cs="Times New Roman"/>
          <w:b/>
          <w:bCs/>
          <w:color w:val="FF00FF"/>
          <w:sz w:val="28"/>
          <w:szCs w:val="28"/>
        </w:rPr>
      </w:pPr>
    </w:p>
    <w:p w14:paraId="264058DC" w14:textId="77777777" w:rsidR="008C1974" w:rsidRDefault="00570D91">
      <w:pPr>
        <w:spacing w:beforeLines="50" w:before="156" w:afterLines="50" w:after="156"/>
        <w:ind w:left="562" w:rightChars="100" w:right="210" w:hangingChars="200" w:hanging="562"/>
        <w:outlineLvl w:val="1"/>
        <w:rPr>
          <w:rFonts w:cs="Times New Roman"/>
          <w:b/>
          <w:bCs/>
          <w:color w:val="FF00FF"/>
          <w:sz w:val="28"/>
          <w:szCs w:val="28"/>
        </w:rPr>
      </w:pPr>
      <w:r>
        <w:rPr>
          <w:rFonts w:cs="Times New Roman" w:hint="eastAsia"/>
          <w:b/>
          <w:bCs/>
          <w:color w:val="FF00FF"/>
          <w:sz w:val="28"/>
          <w:szCs w:val="28"/>
        </w:rPr>
        <w:t>引文数量不同。文中最大引文序号为：</w:t>
      </w:r>
      <w:r>
        <w:rPr>
          <w:rFonts w:cs="Times New Roman" w:hint="eastAsia"/>
          <w:b/>
          <w:bCs/>
          <w:color w:val="FF00FF"/>
          <w:sz w:val="28"/>
          <w:szCs w:val="28"/>
        </w:rPr>
        <w:t xml:space="preserve"> 34 = 34 (</w:t>
      </w:r>
      <w:r>
        <w:rPr>
          <w:rFonts w:cs="Times New Roman" w:hint="eastAsia"/>
          <w:b/>
          <w:bCs/>
          <w:color w:val="FF00FF"/>
          <w:sz w:val="28"/>
          <w:szCs w:val="28"/>
        </w:rPr>
        <w:t>文后文献的最大编号</w:t>
      </w:r>
      <w:r>
        <w:rPr>
          <w:rFonts w:cs="Times New Roman" w:hint="eastAsia"/>
          <w:b/>
          <w:bCs/>
          <w:color w:val="FF00FF"/>
          <w:sz w:val="28"/>
          <w:szCs w:val="28"/>
        </w:rPr>
        <w:t>)</w:t>
      </w:r>
      <w:r>
        <w:rPr>
          <w:rFonts w:cs="Times New Roman" w:hint="eastAsia"/>
          <w:b/>
          <w:bCs/>
          <w:color w:val="FF00FF"/>
          <w:sz w:val="28"/>
          <w:szCs w:val="28"/>
        </w:rPr>
        <w:t>；实际引文数量为：</w:t>
      </w:r>
      <w:r>
        <w:rPr>
          <w:rFonts w:cs="Times New Roman" w:hint="eastAsia"/>
          <w:b/>
          <w:bCs/>
          <w:color w:val="FF00FF"/>
          <w:sz w:val="28"/>
          <w:szCs w:val="28"/>
        </w:rPr>
        <w:t xml:space="preserve"> 33 &lt; 34 (</w:t>
      </w:r>
      <w:r>
        <w:rPr>
          <w:rFonts w:cs="Times New Roman" w:hint="eastAsia"/>
          <w:b/>
          <w:bCs/>
          <w:color w:val="FF00FF"/>
          <w:sz w:val="28"/>
          <w:szCs w:val="28"/>
        </w:rPr>
        <w:t>文后文献的最大编号，即有未被引用的文献</w:t>
      </w:r>
      <w:r>
        <w:rPr>
          <w:rFonts w:cs="Times New Roman" w:hint="eastAsia"/>
          <w:b/>
          <w:bCs/>
          <w:color w:val="FF00FF"/>
          <w:sz w:val="28"/>
          <w:szCs w:val="28"/>
        </w:rPr>
        <w:t>)</w:t>
      </w:r>
      <w:r>
        <w:rPr>
          <w:rFonts w:cs="Times New Roman" w:hint="eastAsia"/>
          <w:b/>
          <w:bCs/>
          <w:color w:val="FF00FF"/>
          <w:sz w:val="28"/>
          <w:szCs w:val="28"/>
        </w:rPr>
        <w:t>。</w:t>
      </w:r>
    </w:p>
    <w:p w14:paraId="0D9DB589" w14:textId="77777777" w:rsidR="008C1974" w:rsidRDefault="008C1974">
      <w:pPr>
        <w:spacing w:beforeLines="50" w:before="156" w:afterLines="50" w:after="156"/>
        <w:ind w:left="562" w:rightChars="100" w:right="210" w:hangingChars="200" w:hanging="562"/>
        <w:outlineLvl w:val="1"/>
        <w:rPr>
          <w:rFonts w:cs="Times New Roman"/>
          <w:b/>
          <w:bCs/>
          <w:color w:val="FF00FF"/>
          <w:sz w:val="28"/>
          <w:szCs w:val="28"/>
        </w:rPr>
      </w:pPr>
    </w:p>
    <w:p w14:paraId="7649F26D" w14:textId="77777777" w:rsidR="008C1974" w:rsidRDefault="00570D91">
      <w:pPr>
        <w:spacing w:beforeLines="50" w:before="156" w:afterLines="50" w:after="156"/>
        <w:ind w:left="562" w:rightChars="100" w:right="210" w:hangingChars="200" w:hanging="562"/>
        <w:outlineLvl w:val="1"/>
        <w:rPr>
          <w:rFonts w:cs="Times New Roman"/>
          <w:b/>
          <w:bCs/>
          <w:color w:val="FF00FF"/>
          <w:sz w:val="28"/>
          <w:szCs w:val="28"/>
        </w:rPr>
      </w:pPr>
      <w:r>
        <w:rPr>
          <w:rFonts w:cs="Times New Roman" w:hint="eastAsia"/>
          <w:b/>
          <w:bCs/>
          <w:color w:val="FF00FF"/>
          <w:sz w:val="28"/>
          <w:szCs w:val="28"/>
        </w:rPr>
        <w:t>文中施引和文后文献列表概况：</w:t>
      </w:r>
    </w:p>
    <w:p w14:paraId="0DE63F81" w14:textId="77777777" w:rsidR="008C1974" w:rsidRDefault="00570D91">
      <w:pPr>
        <w:spacing w:beforeLines="50" w:before="156" w:afterLines="50" w:after="156"/>
        <w:ind w:left="562" w:rightChars="100" w:right="210" w:hangingChars="200" w:hanging="562"/>
        <w:outlineLvl w:val="1"/>
        <w:rPr>
          <w:rFonts w:cs="Times New Roman"/>
          <w:b/>
          <w:bCs/>
          <w:color w:val="FF00FF"/>
          <w:sz w:val="28"/>
          <w:szCs w:val="28"/>
        </w:rPr>
      </w:pPr>
      <w:r>
        <w:rPr>
          <w:rFonts w:cs="Times New Roman" w:hint="eastAsia"/>
          <w:b/>
          <w:bCs/>
          <w:color w:val="FF00FF"/>
          <w:sz w:val="28"/>
          <w:szCs w:val="28"/>
        </w:rPr>
        <w:t>文中施引最末位置</w:t>
      </w:r>
      <w:r>
        <w:rPr>
          <w:rFonts w:cs="Times New Roman" w:hint="eastAsia"/>
          <w:b/>
          <w:bCs/>
          <w:color w:val="FF00FF"/>
          <w:sz w:val="28"/>
          <w:szCs w:val="28"/>
        </w:rPr>
        <w:t xml:space="preserve">  =  11 / 11 </w:t>
      </w:r>
      <w:r>
        <w:rPr>
          <w:rFonts w:cs="Times New Roman" w:hint="eastAsia"/>
          <w:b/>
          <w:bCs/>
          <w:color w:val="FF00FF"/>
          <w:sz w:val="28"/>
          <w:szCs w:val="28"/>
        </w:rPr>
        <w:t>页</w:t>
      </w:r>
    </w:p>
    <w:p w14:paraId="551EEDBC" w14:textId="77777777" w:rsidR="008C1974" w:rsidRDefault="00570D91">
      <w:pPr>
        <w:spacing w:beforeLines="50" w:before="156" w:afterLines="50" w:after="156"/>
        <w:ind w:left="562" w:rightChars="100" w:right="210" w:hangingChars="200" w:hanging="562"/>
        <w:outlineLvl w:val="1"/>
        <w:rPr>
          <w:rFonts w:cs="Times New Roman"/>
          <w:b/>
          <w:bCs/>
          <w:color w:val="FF00FF"/>
          <w:sz w:val="28"/>
          <w:szCs w:val="28"/>
        </w:rPr>
      </w:pPr>
      <w:r>
        <w:rPr>
          <w:rFonts w:cs="Times New Roman" w:hint="eastAsia"/>
          <w:b/>
          <w:bCs/>
          <w:color w:val="FF00FF"/>
          <w:sz w:val="28"/>
          <w:szCs w:val="28"/>
        </w:rPr>
        <w:t>文中施引的位置数</w:t>
      </w:r>
      <w:r>
        <w:rPr>
          <w:rFonts w:cs="Times New Roman" w:hint="eastAsia"/>
          <w:b/>
          <w:bCs/>
          <w:color w:val="FF00FF"/>
          <w:sz w:val="28"/>
          <w:szCs w:val="28"/>
        </w:rPr>
        <w:t xml:space="preserve">  =  25</w:t>
      </w:r>
    </w:p>
    <w:p w14:paraId="1E933624" w14:textId="77777777" w:rsidR="008C1974" w:rsidRDefault="00570D91">
      <w:pPr>
        <w:spacing w:beforeLines="50" w:before="156" w:afterLines="50" w:after="156"/>
        <w:ind w:left="562" w:rightChars="100" w:right="210" w:hangingChars="200" w:hanging="562"/>
        <w:outlineLvl w:val="1"/>
        <w:rPr>
          <w:rFonts w:cs="Times New Roman"/>
          <w:b/>
          <w:bCs/>
          <w:color w:val="FF00FF"/>
          <w:sz w:val="28"/>
          <w:szCs w:val="28"/>
        </w:rPr>
      </w:pPr>
      <w:r>
        <w:rPr>
          <w:rFonts w:cs="Times New Roman" w:hint="eastAsia"/>
          <w:b/>
          <w:bCs/>
          <w:color w:val="FF00FF"/>
          <w:sz w:val="28"/>
          <w:szCs w:val="28"/>
        </w:rPr>
        <w:t>文中最大引文序号</w:t>
      </w:r>
      <w:r>
        <w:rPr>
          <w:rFonts w:cs="Times New Roman" w:hint="eastAsia"/>
          <w:b/>
          <w:bCs/>
          <w:color w:val="FF00FF"/>
          <w:sz w:val="28"/>
          <w:szCs w:val="28"/>
        </w:rPr>
        <w:t xml:space="preserve">  =  34</w:t>
      </w:r>
    </w:p>
    <w:p w14:paraId="1090CBB0" w14:textId="77777777" w:rsidR="008C1974" w:rsidRDefault="00570D91">
      <w:pPr>
        <w:spacing w:beforeLines="50" w:before="156" w:afterLines="50" w:after="156"/>
        <w:ind w:left="562" w:rightChars="100" w:right="210" w:hangingChars="200" w:hanging="562"/>
        <w:outlineLvl w:val="1"/>
        <w:rPr>
          <w:rFonts w:cs="Times New Roman"/>
          <w:b/>
          <w:bCs/>
          <w:color w:val="FF00FF"/>
          <w:sz w:val="28"/>
          <w:szCs w:val="28"/>
        </w:rPr>
      </w:pPr>
      <w:r>
        <w:rPr>
          <w:rFonts w:cs="Times New Roman" w:hint="eastAsia"/>
          <w:b/>
          <w:bCs/>
          <w:color w:val="FF00FF"/>
          <w:sz w:val="28"/>
          <w:szCs w:val="28"/>
        </w:rPr>
        <w:t>文中实际引用条数</w:t>
      </w:r>
      <w:r>
        <w:rPr>
          <w:rFonts w:cs="Times New Roman" w:hint="eastAsia"/>
          <w:b/>
          <w:bCs/>
          <w:color w:val="FF00FF"/>
          <w:sz w:val="28"/>
          <w:szCs w:val="28"/>
        </w:rPr>
        <w:t xml:space="preserve">  =  33</w:t>
      </w:r>
    </w:p>
    <w:p w14:paraId="1DE2D2CA" w14:textId="77777777" w:rsidR="008C1974" w:rsidRDefault="00570D91">
      <w:pPr>
        <w:spacing w:beforeLines="50" w:before="156" w:afterLines="50" w:after="156"/>
        <w:ind w:left="562" w:rightChars="100" w:right="210" w:hangingChars="200" w:hanging="562"/>
        <w:outlineLvl w:val="1"/>
        <w:rPr>
          <w:rFonts w:cs="Times New Roman"/>
          <w:b/>
          <w:bCs/>
          <w:color w:val="FF00FF"/>
          <w:sz w:val="28"/>
          <w:szCs w:val="28"/>
        </w:rPr>
      </w:pPr>
      <w:r>
        <w:rPr>
          <w:rFonts w:cs="Times New Roman" w:hint="eastAsia"/>
          <w:b/>
          <w:bCs/>
          <w:color w:val="FF00FF"/>
          <w:sz w:val="28"/>
          <w:szCs w:val="28"/>
        </w:rPr>
        <w:t>文后文献最大编号</w:t>
      </w:r>
      <w:r>
        <w:rPr>
          <w:rFonts w:cs="Times New Roman" w:hint="eastAsia"/>
          <w:b/>
          <w:bCs/>
          <w:color w:val="FF00FF"/>
          <w:sz w:val="28"/>
          <w:szCs w:val="28"/>
        </w:rPr>
        <w:t xml:space="preserve">  =  34</w:t>
      </w:r>
    </w:p>
    <w:p w14:paraId="21BD5D89" w14:textId="77777777" w:rsidR="008C1974" w:rsidRDefault="00570D91">
      <w:pPr>
        <w:spacing w:beforeLines="50" w:before="156" w:afterLines="50" w:after="156"/>
        <w:ind w:left="562" w:rightChars="100" w:right="210" w:hangingChars="200" w:hanging="562"/>
        <w:outlineLvl w:val="1"/>
        <w:rPr>
          <w:rFonts w:cs="Times New Roman"/>
          <w:b/>
          <w:bCs/>
          <w:color w:val="FF00FF"/>
          <w:sz w:val="28"/>
          <w:szCs w:val="28"/>
        </w:rPr>
      </w:pPr>
      <w:r>
        <w:rPr>
          <w:rFonts w:cs="Times New Roman" w:hint="eastAsia"/>
          <w:b/>
          <w:bCs/>
          <w:color w:val="FF00FF"/>
          <w:sz w:val="28"/>
          <w:szCs w:val="28"/>
        </w:rPr>
        <w:t>文后文献实际条数</w:t>
      </w:r>
      <w:r>
        <w:rPr>
          <w:rFonts w:cs="Times New Roman" w:hint="eastAsia"/>
          <w:b/>
          <w:bCs/>
          <w:color w:val="FF00FF"/>
          <w:sz w:val="28"/>
          <w:szCs w:val="28"/>
        </w:rPr>
        <w:t xml:space="preserve">  =  34</w:t>
      </w:r>
    </w:p>
    <w:p w14:paraId="78BA158D" w14:textId="77777777" w:rsidR="008C1974" w:rsidRDefault="00570D91">
      <w:pPr>
        <w:spacing w:beforeLines="50" w:before="156" w:afterLines="50" w:after="156"/>
        <w:ind w:left="562" w:rightChars="100" w:right="210" w:hangingChars="200" w:hanging="562"/>
        <w:outlineLvl w:val="1"/>
        <w:rPr>
          <w:rFonts w:cs="Times New Roman"/>
          <w:b/>
          <w:bCs/>
          <w:color w:val="FF00FF"/>
          <w:sz w:val="28"/>
          <w:szCs w:val="28"/>
        </w:rPr>
      </w:pPr>
      <w:r>
        <w:rPr>
          <w:rFonts w:cs="Times New Roman" w:hint="eastAsia"/>
          <w:b/>
          <w:bCs/>
          <w:color w:val="FF00FF"/>
          <w:sz w:val="28"/>
          <w:szCs w:val="28"/>
        </w:rPr>
        <w:t>文中未引文献序号</w:t>
      </w:r>
      <w:r>
        <w:rPr>
          <w:rFonts w:cs="Times New Roman" w:hint="eastAsia"/>
          <w:b/>
          <w:bCs/>
          <w:color w:val="FF00FF"/>
          <w:sz w:val="28"/>
          <w:szCs w:val="28"/>
        </w:rPr>
        <w:t xml:space="preserve">  =  9</w:t>
      </w:r>
    </w:p>
    <w:p w14:paraId="15D9B8B0" w14:textId="77777777" w:rsidR="008C1974" w:rsidRDefault="008C1974">
      <w:pPr>
        <w:spacing w:beforeLines="50" w:before="156" w:afterLines="50" w:after="156"/>
        <w:ind w:left="562" w:rightChars="100" w:right="210" w:hangingChars="200" w:hanging="562"/>
        <w:outlineLvl w:val="1"/>
        <w:rPr>
          <w:rFonts w:cs="Times New Roman"/>
          <w:b/>
          <w:bCs/>
          <w:color w:val="FF00FF"/>
          <w:sz w:val="28"/>
          <w:szCs w:val="28"/>
        </w:rPr>
      </w:pPr>
    </w:p>
    <w:p w14:paraId="5C8EF228" w14:textId="77777777" w:rsidR="008C1974" w:rsidRDefault="00570D91">
      <w:pPr>
        <w:spacing w:beforeLines="50" w:before="156" w:afterLines="50" w:after="156"/>
        <w:ind w:left="562" w:rightChars="100" w:right="210" w:hangingChars="200" w:hanging="562"/>
        <w:outlineLvl w:val="1"/>
        <w:rPr>
          <w:rFonts w:cs="Times New Roman"/>
          <w:b/>
          <w:bCs/>
          <w:color w:val="000000"/>
          <w:sz w:val="28"/>
          <w:szCs w:val="28"/>
        </w:rPr>
      </w:pPr>
      <w:r>
        <w:rPr>
          <w:rFonts w:cs="Times New Roman" w:hint="eastAsia"/>
          <w:b/>
          <w:bCs/>
          <w:color w:val="FF0000"/>
          <w:sz w:val="28"/>
          <w:szCs w:val="28"/>
        </w:rPr>
        <w:lastRenderedPageBreak/>
        <w:t>恭喜，未发现重复的文献！</w:t>
      </w:r>
    </w:p>
    <w:sectPr w:rsidR="008C1974">
      <w:type w:val="continuous"/>
      <w:pgSz w:w="11906" w:h="16838"/>
      <w:pgMar w:top="1440" w:right="1800" w:bottom="1440" w:left="1800" w:header="851" w:footer="992" w:gutter="0"/>
      <w:cols w:space="425"/>
      <w:docGrid w:type="line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3" w:author="Yan XI" w:date="2022-07-22T15:10:00Z" w:initials="YX">
    <w:p w14:paraId="08591709" w14:textId="77777777" w:rsidR="008C1974" w:rsidRDefault="00570D91">
      <w:pPr>
        <w:pStyle w:val="a3"/>
      </w:pPr>
      <w:r>
        <w:rPr>
          <w:rFonts w:hint="eastAsia"/>
        </w:rPr>
        <w:t>摘要中简要概述研究背景即可，建议删减。摘要应按照文章的结构来阐述，补充数据生产过程、组成结构、数据质量控制和使用方法等内容。</w:t>
      </w:r>
    </w:p>
  </w:comment>
  <w:comment w:id="104" w:author="Yan XI" w:date="2022-07-22T15:13:00Z" w:initials="YX">
    <w:p w14:paraId="4D3D0F4C" w14:textId="77777777" w:rsidR="008C1974" w:rsidRDefault="00570D91">
      <w:pPr>
        <w:pStyle w:val="a3"/>
      </w:pPr>
      <w:r>
        <w:rPr>
          <w:rFonts w:hint="eastAsia"/>
        </w:rPr>
        <w:t>无基金项目支持？</w:t>
      </w:r>
    </w:p>
  </w:comment>
  <w:comment w:id="105" w:author="sun shuting" w:date="2022-09-24T00:31:00Z" w:initials="ss">
    <w:p w14:paraId="1F592F44" w14:textId="52B49C1F" w:rsidR="007F588B" w:rsidRDefault="007F588B">
      <w:pPr>
        <w:pStyle w:val="a3"/>
      </w:pPr>
      <w:r>
        <w:rPr>
          <w:rStyle w:val="af2"/>
        </w:rPr>
        <w:annotationRef/>
      </w:r>
      <w:r>
        <w:rPr>
          <w:rFonts w:hint="eastAsia"/>
        </w:rPr>
        <w:t>是无基金支持</w:t>
      </w:r>
    </w:p>
  </w:comment>
  <w:comment w:id="109" w:author="pucca" w:date="2022-07-25T09:20:00Z" w:initials="">
    <w:p w14:paraId="2D3330BD" w14:textId="77777777" w:rsidR="008C1974" w:rsidRDefault="00570D91">
      <w:pPr>
        <w:pStyle w:val="a3"/>
      </w:pPr>
      <w:r>
        <w:rPr>
          <w:rFonts w:hint="eastAsia"/>
        </w:rPr>
        <w:t>与</w:t>
      </w:r>
      <w:r>
        <w:rPr>
          <w:rFonts w:hint="eastAsia"/>
        </w:rPr>
        <w:t>https://www.scidb.cn/s/ZZVVbi</w:t>
      </w:r>
      <w:r>
        <w:rPr>
          <w:rFonts w:hint="eastAsia"/>
        </w:rPr>
        <w:t>中的作者数量和顺序不一致？需保持两者统一。</w:t>
      </w:r>
    </w:p>
  </w:comment>
  <w:comment w:id="121" w:author="Yan XI" w:date="2022-07-22T15:18:00Z" w:initials="YX">
    <w:p w14:paraId="06F1061C" w14:textId="77777777" w:rsidR="008C1974" w:rsidRDefault="00570D91">
      <w:pPr>
        <w:pStyle w:val="a3"/>
      </w:pPr>
      <w:r>
        <w:rPr>
          <w:rFonts w:hint="eastAsia"/>
        </w:rPr>
        <w:t>缩写首次出现应补充全称</w:t>
      </w:r>
      <w:r>
        <w:rPr>
          <w:rFonts w:hint="eastAsia"/>
        </w:rPr>
        <w:t>/</w:t>
      </w:r>
      <w:r>
        <w:rPr>
          <w:rFonts w:hint="eastAsia"/>
        </w:rPr>
        <w:t>中文</w:t>
      </w:r>
    </w:p>
  </w:comment>
  <w:comment w:id="115" w:author="Yan XI" w:date="2022-07-22T15:16:00Z" w:initials="YX">
    <w:p w14:paraId="13D53E74" w14:textId="77777777" w:rsidR="008C1974" w:rsidRDefault="00570D91">
      <w:pPr>
        <w:pStyle w:val="a3"/>
      </w:pPr>
      <w:r>
        <w:rPr>
          <w:rFonts w:hint="eastAsia"/>
        </w:rPr>
        <w:t>建议稍作展开介绍，比如补充什么文章信息、具体哪些操作化定义，数量多少等信息。本处应有独立性，让读者一看了解整个数据的轮廓。</w:t>
      </w:r>
    </w:p>
  </w:comment>
  <w:comment w:id="185" w:author="Yan XI" w:date="2022-07-22T15:20:00Z" w:initials="YX">
    <w:p w14:paraId="05586224" w14:textId="77777777" w:rsidR="008C1974" w:rsidRDefault="00570D91">
      <w:pPr>
        <w:pStyle w:val="a3"/>
      </w:pPr>
      <w:r>
        <w:rPr>
          <w:rFonts w:hint="eastAsia"/>
        </w:rPr>
        <w:t>数据论文的核心是数据的说明文，侧重点是数据集</w:t>
      </w:r>
      <w:r>
        <w:rPr>
          <w:rFonts w:hint="eastAsia"/>
        </w:rPr>
        <w:t>/</w:t>
      </w:r>
      <w:r>
        <w:rPr>
          <w:rFonts w:hint="eastAsia"/>
        </w:rPr>
        <w:t>库的介绍，而非其他方法的研究进展，建议精炼数据库弱相关内容，同时增加同类数据集比较，体现本数据集的优势和特点。</w:t>
      </w:r>
    </w:p>
  </w:comment>
  <w:comment w:id="334" w:author="Yan XI" w:date="2022-07-22T14:30:00Z" w:initials="YX">
    <w:p w14:paraId="4F054507" w14:textId="77777777" w:rsidR="008C1974" w:rsidRDefault="00570D91">
      <w:pPr>
        <w:pStyle w:val="a3"/>
      </w:pPr>
      <w:r>
        <w:rPr>
          <w:rFonts w:hint="eastAsia"/>
        </w:rPr>
        <w:t>只有</w:t>
      </w:r>
      <w:r>
        <w:rPr>
          <w:rFonts w:hint="eastAsia"/>
        </w:rPr>
        <w:t>1</w:t>
      </w:r>
      <w:r>
        <w:t>.1</w:t>
      </w:r>
      <w:r>
        <w:rPr>
          <w:rFonts w:hint="eastAsia"/>
        </w:rPr>
        <w:t>节，没有</w:t>
      </w:r>
      <w:r>
        <w:rPr>
          <w:rFonts w:hint="eastAsia"/>
        </w:rPr>
        <w:t>1</w:t>
      </w:r>
      <w:r>
        <w:t>.2</w:t>
      </w:r>
      <w:r>
        <w:rPr>
          <w:rFonts w:hint="eastAsia"/>
        </w:rPr>
        <w:t>节？</w:t>
      </w:r>
    </w:p>
  </w:comment>
  <w:comment w:id="399" w:author="Yan XI" w:date="2022-07-25T09:11:00Z" w:initials="YX">
    <w:p w14:paraId="0918471B" w14:textId="77777777" w:rsidR="008C1974" w:rsidRDefault="00570D91">
      <w:pPr>
        <w:pStyle w:val="a3"/>
      </w:pPr>
      <w:r>
        <w:rPr>
          <w:rFonts w:hint="eastAsia"/>
        </w:rPr>
        <w:t>将参考文献著录到文末？</w:t>
      </w:r>
    </w:p>
  </w:comment>
  <w:comment w:id="419" w:author="pucca" w:date="2022-07-22T14:19:00Z" w:initials="">
    <w:p w14:paraId="793A3F13" w14:textId="77777777" w:rsidR="008C1974" w:rsidRDefault="00570D91">
      <w:pPr>
        <w:pStyle w:val="a3"/>
      </w:pPr>
      <w:r>
        <w:rPr>
          <w:rFonts w:hint="eastAsia"/>
        </w:rPr>
        <w:t>是否表述有误？</w:t>
      </w:r>
    </w:p>
  </w:comment>
  <w:comment w:id="431" w:author="Yan XI" w:date="2022-07-22T14:34:00Z" w:initials="YX">
    <w:p w14:paraId="79EF06B3" w14:textId="77777777" w:rsidR="008C1974" w:rsidRDefault="00570D91">
      <w:pPr>
        <w:pStyle w:val="a3"/>
      </w:pPr>
      <w:r>
        <w:rPr>
          <w:rFonts w:hint="eastAsia"/>
        </w:rPr>
        <w:t>由于本刊模板的变化，烦请作者补充所有图、表标题及参考文献的英文翻译。下不赘述。</w:t>
      </w:r>
    </w:p>
  </w:comment>
  <w:comment w:id="1371" w:author="pucca" w:date="2022-07-25T09:25:00Z" w:initials="">
    <w:p w14:paraId="7EB81EF1" w14:textId="77777777" w:rsidR="008C1974" w:rsidRDefault="00570D91">
      <w:pPr>
        <w:pStyle w:val="a3"/>
      </w:pPr>
      <w:r>
        <w:rPr>
          <w:rFonts w:hint="eastAsia"/>
        </w:rPr>
        <w:t>建议作者按照如下格式补充作者贡献信息</w:t>
      </w:r>
    </w:p>
  </w:comment>
  <w:comment w:id="1425" w:author="Yan XI" w:date="2022-07-22T14:42:00Z" w:initials="YX">
    <w:p w14:paraId="21F45229" w14:textId="77777777" w:rsidR="008C1974" w:rsidRDefault="00570D91">
      <w:pPr>
        <w:spacing w:beforeLines="50" w:before="156" w:afterLines="50" w:after="156"/>
        <w:ind w:left="562" w:rightChars="100" w:right="210" w:hangingChars="200" w:hanging="562"/>
        <w:outlineLvl w:val="1"/>
        <w:rPr>
          <w:rFonts w:cs="Times New Roman"/>
          <w:b/>
          <w:bCs/>
          <w:color w:val="0000FF"/>
          <w:sz w:val="28"/>
          <w:szCs w:val="28"/>
        </w:rPr>
      </w:pPr>
      <w:r>
        <w:rPr>
          <w:rFonts w:cs="Times New Roman" w:hint="eastAsia"/>
          <w:b/>
          <w:bCs/>
          <w:color w:val="0000FF"/>
          <w:sz w:val="28"/>
          <w:szCs w:val="28"/>
        </w:rPr>
        <w:t>引文顺序有误：</w:t>
      </w:r>
      <w:r>
        <w:rPr>
          <w:rFonts w:cs="Times New Roman" w:hint="eastAsia"/>
          <w:b/>
          <w:bCs/>
          <w:color w:val="0000FF"/>
          <w:sz w:val="28"/>
          <w:szCs w:val="28"/>
        </w:rPr>
        <w:t xml:space="preserve">1, 2, 3, 4, 5, </w:t>
      </w:r>
      <w:r>
        <w:rPr>
          <w:rFonts w:cs="Times New Roman" w:hint="eastAsia"/>
          <w:b/>
          <w:bCs/>
          <w:color w:val="0000FF"/>
          <w:sz w:val="28"/>
          <w:szCs w:val="28"/>
        </w:rPr>
        <w:t>【</w:t>
      </w:r>
      <w:r>
        <w:rPr>
          <w:rFonts w:cs="Times New Roman" w:hint="eastAsia"/>
          <w:b/>
          <w:bCs/>
          <w:color w:val="0000FF"/>
          <w:sz w:val="28"/>
          <w:szCs w:val="28"/>
        </w:rPr>
        <w:t>8</w:t>
      </w:r>
      <w:r>
        <w:rPr>
          <w:rFonts w:cs="Times New Roman" w:hint="eastAsia"/>
          <w:b/>
          <w:bCs/>
          <w:color w:val="0000FF"/>
          <w:sz w:val="28"/>
          <w:szCs w:val="28"/>
        </w:rPr>
        <w:t>】</w:t>
      </w:r>
      <w:r>
        <w:rPr>
          <w:rFonts w:cs="Times New Roman" w:hint="eastAsia"/>
          <w:b/>
          <w:bCs/>
          <w:color w:val="0000FF"/>
          <w:sz w:val="28"/>
          <w:szCs w:val="28"/>
        </w:rPr>
        <w:t xml:space="preserve">, </w:t>
      </w:r>
      <w:r>
        <w:rPr>
          <w:rFonts w:cs="Times New Roman" w:hint="eastAsia"/>
          <w:b/>
          <w:bCs/>
          <w:color w:val="0000FF"/>
          <w:sz w:val="28"/>
          <w:szCs w:val="28"/>
        </w:rPr>
        <w:t>【</w:t>
      </w:r>
      <w:r>
        <w:rPr>
          <w:rFonts w:cs="Times New Roman" w:hint="eastAsia"/>
          <w:b/>
          <w:bCs/>
          <w:color w:val="0000FF"/>
          <w:sz w:val="28"/>
          <w:szCs w:val="28"/>
        </w:rPr>
        <w:t>10</w:t>
      </w:r>
      <w:r>
        <w:rPr>
          <w:rFonts w:cs="Times New Roman" w:hint="eastAsia"/>
          <w:b/>
          <w:bCs/>
          <w:color w:val="0000FF"/>
          <w:sz w:val="28"/>
          <w:szCs w:val="28"/>
        </w:rPr>
        <w:t>】</w:t>
      </w:r>
      <w:r>
        <w:rPr>
          <w:rFonts w:cs="Times New Roman" w:hint="eastAsia"/>
          <w:b/>
          <w:bCs/>
          <w:color w:val="0000FF"/>
          <w:sz w:val="28"/>
          <w:szCs w:val="28"/>
        </w:rPr>
        <w:t xml:space="preserve">, 11, 12, 13, 14, 15, 16, 17, 18, 19, 20, 21, 22, 23, </w:t>
      </w:r>
      <w:r>
        <w:rPr>
          <w:rFonts w:cs="Times New Roman" w:hint="eastAsia"/>
          <w:b/>
          <w:bCs/>
          <w:color w:val="0000FF"/>
          <w:sz w:val="28"/>
          <w:szCs w:val="28"/>
        </w:rPr>
        <w:t>【</w:t>
      </w:r>
      <w:r>
        <w:rPr>
          <w:rFonts w:cs="Times New Roman" w:hint="eastAsia"/>
          <w:b/>
          <w:bCs/>
          <w:color w:val="0000FF"/>
          <w:sz w:val="28"/>
          <w:szCs w:val="28"/>
        </w:rPr>
        <w:t>6</w:t>
      </w:r>
      <w:r>
        <w:rPr>
          <w:rFonts w:cs="Times New Roman" w:hint="eastAsia"/>
          <w:b/>
          <w:bCs/>
          <w:color w:val="0000FF"/>
          <w:sz w:val="28"/>
          <w:szCs w:val="28"/>
        </w:rPr>
        <w:t>】</w:t>
      </w:r>
      <w:r>
        <w:rPr>
          <w:rFonts w:cs="Times New Roman" w:hint="eastAsia"/>
          <w:b/>
          <w:bCs/>
          <w:color w:val="0000FF"/>
          <w:sz w:val="28"/>
          <w:szCs w:val="28"/>
        </w:rPr>
        <w:t xml:space="preserve">, </w:t>
      </w:r>
      <w:r>
        <w:rPr>
          <w:rFonts w:cs="Times New Roman" w:hint="eastAsia"/>
          <w:b/>
          <w:bCs/>
          <w:color w:val="0000FF"/>
          <w:sz w:val="28"/>
          <w:szCs w:val="28"/>
        </w:rPr>
        <w:t>【</w:t>
      </w:r>
      <w:r>
        <w:rPr>
          <w:rFonts w:cs="Times New Roman" w:hint="eastAsia"/>
          <w:b/>
          <w:bCs/>
          <w:color w:val="0000FF"/>
          <w:sz w:val="28"/>
          <w:szCs w:val="28"/>
        </w:rPr>
        <w:t>24</w:t>
      </w:r>
      <w:r>
        <w:rPr>
          <w:rFonts w:cs="Times New Roman" w:hint="eastAsia"/>
          <w:b/>
          <w:bCs/>
          <w:color w:val="0000FF"/>
          <w:sz w:val="28"/>
          <w:szCs w:val="28"/>
        </w:rPr>
        <w:t>】</w:t>
      </w:r>
      <w:r>
        <w:rPr>
          <w:rFonts w:cs="Times New Roman" w:hint="eastAsia"/>
          <w:b/>
          <w:bCs/>
          <w:color w:val="0000FF"/>
          <w:sz w:val="28"/>
          <w:szCs w:val="28"/>
        </w:rPr>
        <w:t xml:space="preserve">, 25, 26, 27, 28, 29, 30, </w:t>
      </w:r>
      <w:r>
        <w:rPr>
          <w:rFonts w:cs="Times New Roman" w:hint="eastAsia"/>
          <w:b/>
          <w:bCs/>
          <w:color w:val="0000FF"/>
          <w:sz w:val="28"/>
          <w:szCs w:val="28"/>
        </w:rPr>
        <w:t>【</w:t>
      </w:r>
      <w:r>
        <w:rPr>
          <w:rFonts w:cs="Times New Roman" w:hint="eastAsia"/>
          <w:b/>
          <w:bCs/>
          <w:color w:val="0000FF"/>
          <w:sz w:val="28"/>
          <w:szCs w:val="28"/>
        </w:rPr>
        <w:t>7</w:t>
      </w:r>
      <w:r>
        <w:rPr>
          <w:rFonts w:cs="Times New Roman" w:hint="eastAsia"/>
          <w:b/>
          <w:bCs/>
          <w:color w:val="0000FF"/>
          <w:sz w:val="28"/>
          <w:szCs w:val="28"/>
        </w:rPr>
        <w:t>】</w:t>
      </w:r>
      <w:r>
        <w:rPr>
          <w:rFonts w:cs="Times New Roman" w:hint="eastAsia"/>
          <w:b/>
          <w:bCs/>
          <w:color w:val="0000FF"/>
          <w:sz w:val="28"/>
          <w:szCs w:val="28"/>
        </w:rPr>
        <w:t xml:space="preserve">, </w:t>
      </w:r>
      <w:r>
        <w:rPr>
          <w:rFonts w:cs="Times New Roman" w:hint="eastAsia"/>
          <w:b/>
          <w:bCs/>
          <w:color w:val="0000FF"/>
          <w:sz w:val="28"/>
          <w:szCs w:val="28"/>
        </w:rPr>
        <w:t>【</w:t>
      </w:r>
      <w:r>
        <w:rPr>
          <w:rFonts w:cs="Times New Roman" w:hint="eastAsia"/>
          <w:b/>
          <w:bCs/>
          <w:color w:val="0000FF"/>
          <w:sz w:val="28"/>
          <w:szCs w:val="28"/>
        </w:rPr>
        <w:t>31</w:t>
      </w:r>
      <w:r>
        <w:rPr>
          <w:rFonts w:cs="Times New Roman" w:hint="eastAsia"/>
          <w:b/>
          <w:bCs/>
          <w:color w:val="0000FF"/>
          <w:sz w:val="28"/>
          <w:szCs w:val="28"/>
        </w:rPr>
        <w:t>】</w:t>
      </w:r>
      <w:r>
        <w:rPr>
          <w:rFonts w:cs="Times New Roman" w:hint="eastAsia"/>
          <w:b/>
          <w:bCs/>
          <w:color w:val="0000FF"/>
          <w:sz w:val="28"/>
          <w:szCs w:val="28"/>
        </w:rPr>
        <w:t>, 32, 33, 34</w:t>
      </w:r>
      <w:r>
        <w:rPr>
          <w:rFonts w:cs="Times New Roman" w:hint="eastAsia"/>
          <w:b/>
          <w:bCs/>
          <w:color w:val="0000FF"/>
          <w:sz w:val="28"/>
          <w:szCs w:val="28"/>
        </w:rPr>
        <w:t>。</w:t>
      </w:r>
    </w:p>
    <w:p w14:paraId="52FD2CE9" w14:textId="77777777" w:rsidR="008C1974" w:rsidRDefault="008C1974">
      <w:pPr>
        <w:spacing w:beforeLines="50" w:before="156" w:afterLines="50" w:after="156"/>
        <w:ind w:left="562" w:rightChars="100" w:right="210" w:hangingChars="200" w:hanging="562"/>
        <w:outlineLvl w:val="1"/>
        <w:rPr>
          <w:rFonts w:cs="Times New Roman"/>
          <w:b/>
          <w:bCs/>
          <w:color w:val="FF00FF"/>
          <w:sz w:val="28"/>
          <w:szCs w:val="28"/>
        </w:rPr>
      </w:pPr>
    </w:p>
    <w:p w14:paraId="2E202A1B" w14:textId="77777777" w:rsidR="008C1974" w:rsidRDefault="00570D91">
      <w:pPr>
        <w:pStyle w:val="a3"/>
        <w:rPr>
          <w:rFonts w:cs="Times New Roman"/>
          <w:b/>
          <w:bCs/>
          <w:color w:val="FF00FF"/>
          <w:sz w:val="28"/>
          <w:szCs w:val="28"/>
        </w:rPr>
      </w:pPr>
      <w:r>
        <w:rPr>
          <w:rFonts w:cs="Times New Roman" w:hint="eastAsia"/>
          <w:b/>
          <w:bCs/>
          <w:color w:val="FF00FF"/>
          <w:sz w:val="28"/>
          <w:szCs w:val="28"/>
        </w:rPr>
        <w:t>引文数量不同。文中最大引文序号为：</w:t>
      </w:r>
      <w:r>
        <w:rPr>
          <w:rFonts w:cs="Times New Roman" w:hint="eastAsia"/>
          <w:b/>
          <w:bCs/>
          <w:color w:val="FF00FF"/>
          <w:sz w:val="28"/>
          <w:szCs w:val="28"/>
        </w:rPr>
        <w:t xml:space="preserve"> 34 = 34 (</w:t>
      </w:r>
      <w:r>
        <w:rPr>
          <w:rFonts w:cs="Times New Roman" w:hint="eastAsia"/>
          <w:b/>
          <w:bCs/>
          <w:color w:val="FF00FF"/>
          <w:sz w:val="28"/>
          <w:szCs w:val="28"/>
        </w:rPr>
        <w:t>文后文献的最大编号</w:t>
      </w:r>
      <w:r>
        <w:rPr>
          <w:rFonts w:cs="Times New Roman" w:hint="eastAsia"/>
          <w:b/>
          <w:bCs/>
          <w:color w:val="FF00FF"/>
          <w:sz w:val="28"/>
          <w:szCs w:val="28"/>
        </w:rPr>
        <w:t>)</w:t>
      </w:r>
      <w:r>
        <w:rPr>
          <w:rFonts w:cs="Times New Roman" w:hint="eastAsia"/>
          <w:b/>
          <w:bCs/>
          <w:color w:val="FF00FF"/>
          <w:sz w:val="28"/>
          <w:szCs w:val="28"/>
        </w:rPr>
        <w:t>；实际引文数量为：</w:t>
      </w:r>
      <w:r>
        <w:rPr>
          <w:rFonts w:cs="Times New Roman" w:hint="eastAsia"/>
          <w:b/>
          <w:bCs/>
          <w:color w:val="FF00FF"/>
          <w:sz w:val="28"/>
          <w:szCs w:val="28"/>
        </w:rPr>
        <w:t xml:space="preserve"> 33 &lt; 34 (</w:t>
      </w:r>
      <w:r>
        <w:rPr>
          <w:rFonts w:cs="Times New Roman" w:hint="eastAsia"/>
          <w:b/>
          <w:bCs/>
          <w:color w:val="FF00FF"/>
          <w:sz w:val="28"/>
          <w:szCs w:val="28"/>
        </w:rPr>
        <w:t>文后文献的最大编号，即有未被引用的文献</w:t>
      </w:r>
      <w:r>
        <w:rPr>
          <w:rFonts w:cs="Times New Roman" w:hint="eastAsia"/>
          <w:b/>
          <w:bCs/>
          <w:color w:val="FF00FF"/>
          <w:sz w:val="28"/>
          <w:szCs w:val="28"/>
        </w:rPr>
        <w:t>)</w:t>
      </w:r>
      <w:r>
        <w:rPr>
          <w:rFonts w:cs="Times New Roman" w:hint="eastAsia"/>
          <w:b/>
          <w:bCs/>
          <w:color w:val="FF00FF"/>
          <w:sz w:val="28"/>
          <w:szCs w:val="28"/>
        </w:rPr>
        <w:t>。</w:t>
      </w:r>
    </w:p>
    <w:p w14:paraId="155C15A2" w14:textId="77777777" w:rsidR="008C1974" w:rsidRDefault="008C1974">
      <w:pPr>
        <w:pStyle w:val="a3"/>
        <w:rPr>
          <w:rFonts w:cs="Times New Roman"/>
          <w:b/>
          <w:bCs/>
          <w:color w:val="FF00FF"/>
          <w:sz w:val="28"/>
          <w:szCs w:val="28"/>
        </w:rPr>
      </w:pPr>
    </w:p>
    <w:p w14:paraId="180C009B" w14:textId="77777777" w:rsidR="008C1974" w:rsidRDefault="00570D91">
      <w:pPr>
        <w:pStyle w:val="a3"/>
      </w:pPr>
      <w:r>
        <w:rPr>
          <w:rFonts w:cs="Times New Roman" w:hint="eastAsia"/>
          <w:b/>
          <w:bCs/>
          <w:color w:val="FF00FF"/>
          <w:sz w:val="28"/>
          <w:szCs w:val="28"/>
        </w:rPr>
        <w:t>请作者检查修改</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8591709" w15:done="0"/>
  <w15:commentEx w15:paraId="4D3D0F4C" w15:done="0"/>
  <w15:commentEx w15:paraId="1F592F44" w15:paraIdParent="4D3D0F4C" w15:done="0"/>
  <w15:commentEx w15:paraId="2D3330BD" w15:done="0"/>
  <w15:commentEx w15:paraId="06F1061C" w15:done="0"/>
  <w15:commentEx w15:paraId="13D53E74" w15:done="0"/>
  <w15:commentEx w15:paraId="05586224" w15:done="0"/>
  <w15:commentEx w15:paraId="4F054507" w15:done="0"/>
  <w15:commentEx w15:paraId="0918471B" w15:done="0"/>
  <w15:commentEx w15:paraId="793A3F13" w15:done="0"/>
  <w15:commentEx w15:paraId="79EF06B3" w15:done="0"/>
  <w15:commentEx w15:paraId="7EB81EF1" w15:done="0"/>
  <w15:commentEx w15:paraId="180C009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D8CE59" w16cex:dateUtc="2022-09-23T16:3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8591709" w16cid:durableId="26D6AAAF"/>
  <w16cid:commentId w16cid:paraId="4D3D0F4C" w16cid:durableId="26D6AAB0"/>
  <w16cid:commentId w16cid:paraId="1F592F44" w16cid:durableId="26D8CE59"/>
  <w16cid:commentId w16cid:paraId="2D3330BD" w16cid:durableId="26D6AAB1"/>
  <w16cid:commentId w16cid:paraId="06F1061C" w16cid:durableId="26D6AAB2"/>
  <w16cid:commentId w16cid:paraId="13D53E74" w16cid:durableId="26D6AAB3"/>
  <w16cid:commentId w16cid:paraId="05586224" w16cid:durableId="26D6AAB4"/>
  <w16cid:commentId w16cid:paraId="4F054507" w16cid:durableId="26D6AAB5"/>
  <w16cid:commentId w16cid:paraId="0918471B" w16cid:durableId="26D6AAB6"/>
  <w16cid:commentId w16cid:paraId="793A3F13" w16cid:durableId="26D6AAB7"/>
  <w16cid:commentId w16cid:paraId="79EF06B3" w16cid:durableId="26D6AAB8"/>
  <w16cid:commentId w16cid:paraId="7EB81EF1" w16cid:durableId="26D6AAB9"/>
  <w16cid:commentId w16cid:paraId="180C009B" w16cid:durableId="26D6AAB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43A4DB5" w14:textId="77777777" w:rsidR="000F0CAA" w:rsidRDefault="000F0CAA">
      <w:pPr>
        <w:spacing w:line="240" w:lineRule="auto"/>
      </w:pPr>
      <w:r>
        <w:separator/>
      </w:r>
    </w:p>
  </w:endnote>
  <w:endnote w:type="continuationSeparator" w:id="0">
    <w:p w14:paraId="43928D2E" w14:textId="77777777" w:rsidR="000F0CAA" w:rsidRDefault="000F0CA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华文楷体">
    <w:panose1 w:val="02010600040101010101"/>
    <w:charset w:val="86"/>
    <w:family w:val="auto"/>
    <w:pitch w:val="variable"/>
    <w:sig w:usb0="00000287" w:usb1="080F0000" w:usb2="00000010" w:usb3="00000000" w:csb0="0004009F" w:csb1="00000000"/>
  </w:font>
  <w:font w:name="Calibri">
    <w:panose1 w:val="020F0502020204030204"/>
    <w:charset w:val="00"/>
    <w:family w:val="swiss"/>
    <w:pitch w:val="variable"/>
    <w:sig w:usb0="E4002EFF" w:usb1="C0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E1FA3FE" w14:textId="77777777" w:rsidR="000F0CAA" w:rsidRDefault="000F0CAA">
      <w:r>
        <w:separator/>
      </w:r>
    </w:p>
  </w:footnote>
  <w:footnote w:type="continuationSeparator" w:id="0">
    <w:p w14:paraId="119B753D" w14:textId="77777777" w:rsidR="000F0CAA" w:rsidRDefault="000F0CAA">
      <w:r>
        <w:continuationSeparator/>
      </w:r>
    </w:p>
  </w:footnote>
</w:footnote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sun shuting">
    <w15:presenceInfo w15:providerId="Windows Live" w15:userId="64aea0d26b7fbabd"/>
  </w15:person>
  <w15:person w15:author="Yan XI">
    <w15:presenceInfo w15:providerId="Windows Live" w15:userId="95a8fc3d22450af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bordersDoNotSurroundHeader/>
  <w:bordersDoNotSurroundFooter/>
  <w:trackRevisions/>
  <w:defaultTabStop w:val="4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commondata" w:val="eyJoZGlkIjoiZWZmYWRjMmE2YWVhNTUwYTc4MzNhN2Q5NGU5MzU1ODIifQ=="/>
    <w:docVar w:name="ne_stylename" w:val="APA 7th"/>
  </w:docVars>
  <w:rsids>
    <w:rsidRoot w:val="00A83847"/>
    <w:rsid w:val="000006F2"/>
    <w:rsid w:val="00002A94"/>
    <w:rsid w:val="000047A2"/>
    <w:rsid w:val="000057DE"/>
    <w:rsid w:val="00007584"/>
    <w:rsid w:val="00011642"/>
    <w:rsid w:val="0001309D"/>
    <w:rsid w:val="00013BB9"/>
    <w:rsid w:val="00015205"/>
    <w:rsid w:val="00017237"/>
    <w:rsid w:val="000228EA"/>
    <w:rsid w:val="0002682F"/>
    <w:rsid w:val="0002714B"/>
    <w:rsid w:val="000300D4"/>
    <w:rsid w:val="000358D5"/>
    <w:rsid w:val="000435CD"/>
    <w:rsid w:val="00044D4F"/>
    <w:rsid w:val="000461C4"/>
    <w:rsid w:val="000507C9"/>
    <w:rsid w:val="00050AED"/>
    <w:rsid w:val="000512A2"/>
    <w:rsid w:val="00052994"/>
    <w:rsid w:val="000533B5"/>
    <w:rsid w:val="00060B4D"/>
    <w:rsid w:val="00062B7B"/>
    <w:rsid w:val="00067D5C"/>
    <w:rsid w:val="00070559"/>
    <w:rsid w:val="00071BDF"/>
    <w:rsid w:val="00074742"/>
    <w:rsid w:val="000758C5"/>
    <w:rsid w:val="000805F5"/>
    <w:rsid w:val="00083583"/>
    <w:rsid w:val="00084777"/>
    <w:rsid w:val="00087A0C"/>
    <w:rsid w:val="00090B95"/>
    <w:rsid w:val="000914A1"/>
    <w:rsid w:val="00091941"/>
    <w:rsid w:val="00092E00"/>
    <w:rsid w:val="000945E9"/>
    <w:rsid w:val="0009611C"/>
    <w:rsid w:val="0009779E"/>
    <w:rsid w:val="00097D1D"/>
    <w:rsid w:val="000A309F"/>
    <w:rsid w:val="000B1663"/>
    <w:rsid w:val="000B4504"/>
    <w:rsid w:val="000B63A2"/>
    <w:rsid w:val="000C16A0"/>
    <w:rsid w:val="000D08E7"/>
    <w:rsid w:val="000D5DF8"/>
    <w:rsid w:val="000E1D1F"/>
    <w:rsid w:val="000E2C5C"/>
    <w:rsid w:val="000E3930"/>
    <w:rsid w:val="000E6B62"/>
    <w:rsid w:val="000F0CAA"/>
    <w:rsid w:val="000F58A3"/>
    <w:rsid w:val="000F79BD"/>
    <w:rsid w:val="00105D7B"/>
    <w:rsid w:val="001078B4"/>
    <w:rsid w:val="00117B8A"/>
    <w:rsid w:val="001229DC"/>
    <w:rsid w:val="00130191"/>
    <w:rsid w:val="00131A75"/>
    <w:rsid w:val="00136314"/>
    <w:rsid w:val="001377B5"/>
    <w:rsid w:val="00137C9F"/>
    <w:rsid w:val="00140454"/>
    <w:rsid w:val="00142766"/>
    <w:rsid w:val="001427E8"/>
    <w:rsid w:val="001466E2"/>
    <w:rsid w:val="001471D4"/>
    <w:rsid w:val="00147DCB"/>
    <w:rsid w:val="00150144"/>
    <w:rsid w:val="00152B39"/>
    <w:rsid w:val="00154006"/>
    <w:rsid w:val="00154C26"/>
    <w:rsid w:val="00157313"/>
    <w:rsid w:val="00157744"/>
    <w:rsid w:val="0016106A"/>
    <w:rsid w:val="00161ADF"/>
    <w:rsid w:val="00164101"/>
    <w:rsid w:val="00172632"/>
    <w:rsid w:val="00172BD8"/>
    <w:rsid w:val="00174903"/>
    <w:rsid w:val="00190259"/>
    <w:rsid w:val="00192350"/>
    <w:rsid w:val="001A117B"/>
    <w:rsid w:val="001A3333"/>
    <w:rsid w:val="001A4B99"/>
    <w:rsid w:val="001A5A5D"/>
    <w:rsid w:val="001A67CD"/>
    <w:rsid w:val="001B35BB"/>
    <w:rsid w:val="001C0C8A"/>
    <w:rsid w:val="001C66E3"/>
    <w:rsid w:val="001C675E"/>
    <w:rsid w:val="001C751F"/>
    <w:rsid w:val="001D3753"/>
    <w:rsid w:val="001D409B"/>
    <w:rsid w:val="001D652D"/>
    <w:rsid w:val="001E1003"/>
    <w:rsid w:val="001F18FE"/>
    <w:rsid w:val="001F21BF"/>
    <w:rsid w:val="001F4504"/>
    <w:rsid w:val="0020029E"/>
    <w:rsid w:val="0020342C"/>
    <w:rsid w:val="00204758"/>
    <w:rsid w:val="00205E70"/>
    <w:rsid w:val="002065A9"/>
    <w:rsid w:val="00206FA0"/>
    <w:rsid w:val="00212553"/>
    <w:rsid w:val="00212DCA"/>
    <w:rsid w:val="00227A0B"/>
    <w:rsid w:val="00231295"/>
    <w:rsid w:val="00236B77"/>
    <w:rsid w:val="00236EA4"/>
    <w:rsid w:val="00237506"/>
    <w:rsid w:val="00242243"/>
    <w:rsid w:val="00243A3F"/>
    <w:rsid w:val="00243DC8"/>
    <w:rsid w:val="002523FF"/>
    <w:rsid w:val="00267E7F"/>
    <w:rsid w:val="00270604"/>
    <w:rsid w:val="00270BF3"/>
    <w:rsid w:val="00275003"/>
    <w:rsid w:val="00275E46"/>
    <w:rsid w:val="00276CE3"/>
    <w:rsid w:val="00280069"/>
    <w:rsid w:val="002800E5"/>
    <w:rsid w:val="00286B75"/>
    <w:rsid w:val="00294A10"/>
    <w:rsid w:val="00295566"/>
    <w:rsid w:val="00295C78"/>
    <w:rsid w:val="002A27DA"/>
    <w:rsid w:val="002A2A32"/>
    <w:rsid w:val="002A45B1"/>
    <w:rsid w:val="002A6C26"/>
    <w:rsid w:val="002A6F23"/>
    <w:rsid w:val="002B5EB7"/>
    <w:rsid w:val="002B62A9"/>
    <w:rsid w:val="002C1742"/>
    <w:rsid w:val="002C5D6A"/>
    <w:rsid w:val="002C6EFC"/>
    <w:rsid w:val="002D05B6"/>
    <w:rsid w:val="002D14C0"/>
    <w:rsid w:val="002D62D5"/>
    <w:rsid w:val="002E6A3B"/>
    <w:rsid w:val="002E77F5"/>
    <w:rsid w:val="002F15D3"/>
    <w:rsid w:val="002F6335"/>
    <w:rsid w:val="002F6A48"/>
    <w:rsid w:val="002F7034"/>
    <w:rsid w:val="002F7BB4"/>
    <w:rsid w:val="00300166"/>
    <w:rsid w:val="0030040C"/>
    <w:rsid w:val="0030193E"/>
    <w:rsid w:val="00302532"/>
    <w:rsid w:val="003057E7"/>
    <w:rsid w:val="003105D0"/>
    <w:rsid w:val="0031284A"/>
    <w:rsid w:val="0031675B"/>
    <w:rsid w:val="003222CA"/>
    <w:rsid w:val="00323382"/>
    <w:rsid w:val="00326D88"/>
    <w:rsid w:val="00331988"/>
    <w:rsid w:val="0033211C"/>
    <w:rsid w:val="00334637"/>
    <w:rsid w:val="00335F85"/>
    <w:rsid w:val="00352DEB"/>
    <w:rsid w:val="00353344"/>
    <w:rsid w:val="00357AA8"/>
    <w:rsid w:val="003605FC"/>
    <w:rsid w:val="00360D63"/>
    <w:rsid w:val="00362488"/>
    <w:rsid w:val="003645E6"/>
    <w:rsid w:val="003650DD"/>
    <w:rsid w:val="00370F5A"/>
    <w:rsid w:val="00382B3C"/>
    <w:rsid w:val="00392E6B"/>
    <w:rsid w:val="00393E40"/>
    <w:rsid w:val="003955C9"/>
    <w:rsid w:val="00395870"/>
    <w:rsid w:val="003A0192"/>
    <w:rsid w:val="003A10F5"/>
    <w:rsid w:val="003A2059"/>
    <w:rsid w:val="003B257E"/>
    <w:rsid w:val="003B3095"/>
    <w:rsid w:val="003B70FF"/>
    <w:rsid w:val="003B7AF1"/>
    <w:rsid w:val="003C0C80"/>
    <w:rsid w:val="003C2D65"/>
    <w:rsid w:val="003C590A"/>
    <w:rsid w:val="003C6814"/>
    <w:rsid w:val="003C7C8A"/>
    <w:rsid w:val="003D51CC"/>
    <w:rsid w:val="003E612D"/>
    <w:rsid w:val="003F01D4"/>
    <w:rsid w:val="003F20D7"/>
    <w:rsid w:val="003F29C9"/>
    <w:rsid w:val="003F36C2"/>
    <w:rsid w:val="0041002E"/>
    <w:rsid w:val="00413620"/>
    <w:rsid w:val="0041384F"/>
    <w:rsid w:val="00414229"/>
    <w:rsid w:val="00416F03"/>
    <w:rsid w:val="00421DB1"/>
    <w:rsid w:val="004260C9"/>
    <w:rsid w:val="004314E0"/>
    <w:rsid w:val="00433A63"/>
    <w:rsid w:val="00434EDD"/>
    <w:rsid w:val="004350C9"/>
    <w:rsid w:val="00435497"/>
    <w:rsid w:val="00441CE1"/>
    <w:rsid w:val="00443BEE"/>
    <w:rsid w:val="0044540B"/>
    <w:rsid w:val="00447A8E"/>
    <w:rsid w:val="00453B35"/>
    <w:rsid w:val="00456365"/>
    <w:rsid w:val="0045739E"/>
    <w:rsid w:val="00457F39"/>
    <w:rsid w:val="00461B85"/>
    <w:rsid w:val="004662FA"/>
    <w:rsid w:val="00466593"/>
    <w:rsid w:val="00466B91"/>
    <w:rsid w:val="00474D7B"/>
    <w:rsid w:val="00482262"/>
    <w:rsid w:val="00484491"/>
    <w:rsid w:val="004903BD"/>
    <w:rsid w:val="0049153E"/>
    <w:rsid w:val="00494FD7"/>
    <w:rsid w:val="00496F1D"/>
    <w:rsid w:val="00497F17"/>
    <w:rsid w:val="004A1393"/>
    <w:rsid w:val="004A1AE0"/>
    <w:rsid w:val="004A2DE8"/>
    <w:rsid w:val="004A3C0D"/>
    <w:rsid w:val="004A4C51"/>
    <w:rsid w:val="004B2B5A"/>
    <w:rsid w:val="004B2EEE"/>
    <w:rsid w:val="004B5594"/>
    <w:rsid w:val="004B7643"/>
    <w:rsid w:val="004C6B36"/>
    <w:rsid w:val="004E0DFC"/>
    <w:rsid w:val="004E40A7"/>
    <w:rsid w:val="004E5B83"/>
    <w:rsid w:val="004E6AB2"/>
    <w:rsid w:val="004E7750"/>
    <w:rsid w:val="004F20E9"/>
    <w:rsid w:val="004F3A16"/>
    <w:rsid w:val="00500686"/>
    <w:rsid w:val="005029FD"/>
    <w:rsid w:val="0050707F"/>
    <w:rsid w:val="00521F1E"/>
    <w:rsid w:val="005236A5"/>
    <w:rsid w:val="00523791"/>
    <w:rsid w:val="005302A3"/>
    <w:rsid w:val="00531589"/>
    <w:rsid w:val="00531E4F"/>
    <w:rsid w:val="00532245"/>
    <w:rsid w:val="00534524"/>
    <w:rsid w:val="00536246"/>
    <w:rsid w:val="00537F15"/>
    <w:rsid w:val="005508B5"/>
    <w:rsid w:val="00554808"/>
    <w:rsid w:val="005578A9"/>
    <w:rsid w:val="00570D91"/>
    <w:rsid w:val="005740E7"/>
    <w:rsid w:val="00575623"/>
    <w:rsid w:val="00583593"/>
    <w:rsid w:val="0058622B"/>
    <w:rsid w:val="005879FC"/>
    <w:rsid w:val="00587E59"/>
    <w:rsid w:val="00590160"/>
    <w:rsid w:val="00591446"/>
    <w:rsid w:val="00592C80"/>
    <w:rsid w:val="00593AFE"/>
    <w:rsid w:val="00596FD8"/>
    <w:rsid w:val="005A2F68"/>
    <w:rsid w:val="005A3726"/>
    <w:rsid w:val="005A7670"/>
    <w:rsid w:val="005B4E17"/>
    <w:rsid w:val="005B70DA"/>
    <w:rsid w:val="005C24EC"/>
    <w:rsid w:val="005C489F"/>
    <w:rsid w:val="005C4DD0"/>
    <w:rsid w:val="005C6468"/>
    <w:rsid w:val="005C6ED6"/>
    <w:rsid w:val="005C7483"/>
    <w:rsid w:val="005C7826"/>
    <w:rsid w:val="005D3BAF"/>
    <w:rsid w:val="005D55A5"/>
    <w:rsid w:val="005E5F82"/>
    <w:rsid w:val="005F19CA"/>
    <w:rsid w:val="005F1B16"/>
    <w:rsid w:val="005F4667"/>
    <w:rsid w:val="006018BB"/>
    <w:rsid w:val="00602DA9"/>
    <w:rsid w:val="0060516E"/>
    <w:rsid w:val="00605845"/>
    <w:rsid w:val="00606C12"/>
    <w:rsid w:val="00607D8D"/>
    <w:rsid w:val="00610A1E"/>
    <w:rsid w:val="006132A9"/>
    <w:rsid w:val="00614220"/>
    <w:rsid w:val="006153D8"/>
    <w:rsid w:val="00615EA8"/>
    <w:rsid w:val="006169EC"/>
    <w:rsid w:val="00622809"/>
    <w:rsid w:val="00630781"/>
    <w:rsid w:val="006327E7"/>
    <w:rsid w:val="00635CE7"/>
    <w:rsid w:val="00643D90"/>
    <w:rsid w:val="00645B4E"/>
    <w:rsid w:val="00646BEC"/>
    <w:rsid w:val="00646CF2"/>
    <w:rsid w:val="00647F56"/>
    <w:rsid w:val="00651567"/>
    <w:rsid w:val="00653D28"/>
    <w:rsid w:val="00655BDA"/>
    <w:rsid w:val="00656035"/>
    <w:rsid w:val="00661E9E"/>
    <w:rsid w:val="00662D55"/>
    <w:rsid w:val="0066456E"/>
    <w:rsid w:val="0066492B"/>
    <w:rsid w:val="0067175E"/>
    <w:rsid w:val="00676C68"/>
    <w:rsid w:val="00680EDD"/>
    <w:rsid w:val="0068371C"/>
    <w:rsid w:val="00685986"/>
    <w:rsid w:val="00690D1F"/>
    <w:rsid w:val="00694ECA"/>
    <w:rsid w:val="00695BD5"/>
    <w:rsid w:val="00696D0E"/>
    <w:rsid w:val="0069774A"/>
    <w:rsid w:val="006A0D94"/>
    <w:rsid w:val="006A14B8"/>
    <w:rsid w:val="006A4BFC"/>
    <w:rsid w:val="006A5CE2"/>
    <w:rsid w:val="006B6BAD"/>
    <w:rsid w:val="006C2567"/>
    <w:rsid w:val="006C4D14"/>
    <w:rsid w:val="006C5C70"/>
    <w:rsid w:val="006C5DDB"/>
    <w:rsid w:val="006C6A0D"/>
    <w:rsid w:val="006C72BE"/>
    <w:rsid w:val="006C7CB0"/>
    <w:rsid w:val="006D11F8"/>
    <w:rsid w:val="006D1EF7"/>
    <w:rsid w:val="006D2BF9"/>
    <w:rsid w:val="006E1396"/>
    <w:rsid w:val="006E1530"/>
    <w:rsid w:val="006E4364"/>
    <w:rsid w:val="006E543E"/>
    <w:rsid w:val="006F0490"/>
    <w:rsid w:val="006F07EB"/>
    <w:rsid w:val="006F39B9"/>
    <w:rsid w:val="006F48DE"/>
    <w:rsid w:val="006F616F"/>
    <w:rsid w:val="006F77BF"/>
    <w:rsid w:val="00701DF8"/>
    <w:rsid w:val="00702777"/>
    <w:rsid w:val="00704C52"/>
    <w:rsid w:val="00705F48"/>
    <w:rsid w:val="00706AA0"/>
    <w:rsid w:val="00712CE9"/>
    <w:rsid w:val="00713F36"/>
    <w:rsid w:val="0071446B"/>
    <w:rsid w:val="00720D2F"/>
    <w:rsid w:val="007231A7"/>
    <w:rsid w:val="00725191"/>
    <w:rsid w:val="00730033"/>
    <w:rsid w:val="0073204F"/>
    <w:rsid w:val="00733426"/>
    <w:rsid w:val="00733B51"/>
    <w:rsid w:val="0073483D"/>
    <w:rsid w:val="0073735F"/>
    <w:rsid w:val="0073777A"/>
    <w:rsid w:val="00741878"/>
    <w:rsid w:val="0074386C"/>
    <w:rsid w:val="00744C5A"/>
    <w:rsid w:val="00745E6D"/>
    <w:rsid w:val="00752F31"/>
    <w:rsid w:val="00754692"/>
    <w:rsid w:val="007548F5"/>
    <w:rsid w:val="00757827"/>
    <w:rsid w:val="00761FB5"/>
    <w:rsid w:val="0076296C"/>
    <w:rsid w:val="00771537"/>
    <w:rsid w:val="00772632"/>
    <w:rsid w:val="00773969"/>
    <w:rsid w:val="00773AA7"/>
    <w:rsid w:val="0078203A"/>
    <w:rsid w:val="00782D1E"/>
    <w:rsid w:val="00782EAF"/>
    <w:rsid w:val="00782F45"/>
    <w:rsid w:val="0079258A"/>
    <w:rsid w:val="007942D4"/>
    <w:rsid w:val="0079533F"/>
    <w:rsid w:val="0079639D"/>
    <w:rsid w:val="007A72FB"/>
    <w:rsid w:val="007B27E8"/>
    <w:rsid w:val="007B4C78"/>
    <w:rsid w:val="007B5E18"/>
    <w:rsid w:val="007B6BEA"/>
    <w:rsid w:val="007B71E4"/>
    <w:rsid w:val="007C044D"/>
    <w:rsid w:val="007C0DE6"/>
    <w:rsid w:val="007C125D"/>
    <w:rsid w:val="007C4388"/>
    <w:rsid w:val="007C6252"/>
    <w:rsid w:val="007D0BEF"/>
    <w:rsid w:val="007D655E"/>
    <w:rsid w:val="007D7D2C"/>
    <w:rsid w:val="007E1F23"/>
    <w:rsid w:val="007E254C"/>
    <w:rsid w:val="007E4B1A"/>
    <w:rsid w:val="007E59FF"/>
    <w:rsid w:val="007F0471"/>
    <w:rsid w:val="007F10E3"/>
    <w:rsid w:val="007F588B"/>
    <w:rsid w:val="008010F9"/>
    <w:rsid w:val="0080593D"/>
    <w:rsid w:val="0081594F"/>
    <w:rsid w:val="00817062"/>
    <w:rsid w:val="00825592"/>
    <w:rsid w:val="00836360"/>
    <w:rsid w:val="008407B3"/>
    <w:rsid w:val="00844843"/>
    <w:rsid w:val="00846E9B"/>
    <w:rsid w:val="00852EA2"/>
    <w:rsid w:val="00853554"/>
    <w:rsid w:val="008606D6"/>
    <w:rsid w:val="0086214D"/>
    <w:rsid w:val="00862486"/>
    <w:rsid w:val="00863180"/>
    <w:rsid w:val="00867ABC"/>
    <w:rsid w:val="00870960"/>
    <w:rsid w:val="008715D7"/>
    <w:rsid w:val="00875E1D"/>
    <w:rsid w:val="008842E8"/>
    <w:rsid w:val="008935F6"/>
    <w:rsid w:val="00894969"/>
    <w:rsid w:val="0089668C"/>
    <w:rsid w:val="008A3E4B"/>
    <w:rsid w:val="008A3FF7"/>
    <w:rsid w:val="008A69DC"/>
    <w:rsid w:val="008A6B98"/>
    <w:rsid w:val="008B60C0"/>
    <w:rsid w:val="008C008D"/>
    <w:rsid w:val="008C1974"/>
    <w:rsid w:val="008C3E39"/>
    <w:rsid w:val="008C4088"/>
    <w:rsid w:val="008C6B00"/>
    <w:rsid w:val="008C6E4D"/>
    <w:rsid w:val="008D0FBF"/>
    <w:rsid w:val="008D5B39"/>
    <w:rsid w:val="008D7E9D"/>
    <w:rsid w:val="008E01C6"/>
    <w:rsid w:val="008E36A6"/>
    <w:rsid w:val="008E63A8"/>
    <w:rsid w:val="008F2B6E"/>
    <w:rsid w:val="0090569C"/>
    <w:rsid w:val="009148AF"/>
    <w:rsid w:val="00915F6F"/>
    <w:rsid w:val="009208BE"/>
    <w:rsid w:val="009235E8"/>
    <w:rsid w:val="0092405D"/>
    <w:rsid w:val="00927652"/>
    <w:rsid w:val="00933909"/>
    <w:rsid w:val="0094059E"/>
    <w:rsid w:val="009426A7"/>
    <w:rsid w:val="00945057"/>
    <w:rsid w:val="009515FA"/>
    <w:rsid w:val="00953FF7"/>
    <w:rsid w:val="00954549"/>
    <w:rsid w:val="00955042"/>
    <w:rsid w:val="00960342"/>
    <w:rsid w:val="00965949"/>
    <w:rsid w:val="00965FE7"/>
    <w:rsid w:val="009712AA"/>
    <w:rsid w:val="00971903"/>
    <w:rsid w:val="009737E0"/>
    <w:rsid w:val="009739BA"/>
    <w:rsid w:val="00991A60"/>
    <w:rsid w:val="00995956"/>
    <w:rsid w:val="009A7CC3"/>
    <w:rsid w:val="009B0C57"/>
    <w:rsid w:val="009B1258"/>
    <w:rsid w:val="009B1A0D"/>
    <w:rsid w:val="009B3405"/>
    <w:rsid w:val="009B617C"/>
    <w:rsid w:val="009C4341"/>
    <w:rsid w:val="009C4DE6"/>
    <w:rsid w:val="009C56F3"/>
    <w:rsid w:val="009C7C17"/>
    <w:rsid w:val="009D1029"/>
    <w:rsid w:val="009D42DE"/>
    <w:rsid w:val="009D657E"/>
    <w:rsid w:val="009D72C5"/>
    <w:rsid w:val="009D7757"/>
    <w:rsid w:val="009D779F"/>
    <w:rsid w:val="009E2B43"/>
    <w:rsid w:val="009E390F"/>
    <w:rsid w:val="009F117C"/>
    <w:rsid w:val="009F146E"/>
    <w:rsid w:val="009F5B49"/>
    <w:rsid w:val="009F60D0"/>
    <w:rsid w:val="009F6B74"/>
    <w:rsid w:val="009F74A8"/>
    <w:rsid w:val="00A016A8"/>
    <w:rsid w:val="00A02A09"/>
    <w:rsid w:val="00A05790"/>
    <w:rsid w:val="00A07252"/>
    <w:rsid w:val="00A15F7A"/>
    <w:rsid w:val="00A16F9A"/>
    <w:rsid w:val="00A2363E"/>
    <w:rsid w:val="00A25426"/>
    <w:rsid w:val="00A26946"/>
    <w:rsid w:val="00A3365C"/>
    <w:rsid w:val="00A345C7"/>
    <w:rsid w:val="00A3727E"/>
    <w:rsid w:val="00A3749B"/>
    <w:rsid w:val="00A41362"/>
    <w:rsid w:val="00A42056"/>
    <w:rsid w:val="00A47C37"/>
    <w:rsid w:val="00A50B96"/>
    <w:rsid w:val="00A51472"/>
    <w:rsid w:val="00A57009"/>
    <w:rsid w:val="00A574C4"/>
    <w:rsid w:val="00A60E82"/>
    <w:rsid w:val="00A62931"/>
    <w:rsid w:val="00A64B99"/>
    <w:rsid w:val="00A6739E"/>
    <w:rsid w:val="00A725B3"/>
    <w:rsid w:val="00A754B7"/>
    <w:rsid w:val="00A75A51"/>
    <w:rsid w:val="00A83847"/>
    <w:rsid w:val="00A83B42"/>
    <w:rsid w:val="00A83FAF"/>
    <w:rsid w:val="00A85F6B"/>
    <w:rsid w:val="00A8604C"/>
    <w:rsid w:val="00A86057"/>
    <w:rsid w:val="00AA0C17"/>
    <w:rsid w:val="00AA3063"/>
    <w:rsid w:val="00AA442B"/>
    <w:rsid w:val="00AA6F76"/>
    <w:rsid w:val="00AB069A"/>
    <w:rsid w:val="00AB1703"/>
    <w:rsid w:val="00AB4BDA"/>
    <w:rsid w:val="00AB5FAA"/>
    <w:rsid w:val="00AC19B2"/>
    <w:rsid w:val="00AC3316"/>
    <w:rsid w:val="00AC6106"/>
    <w:rsid w:val="00AC74B1"/>
    <w:rsid w:val="00AD59EC"/>
    <w:rsid w:val="00AD5A75"/>
    <w:rsid w:val="00AE0A3B"/>
    <w:rsid w:val="00AE1E01"/>
    <w:rsid w:val="00AE6101"/>
    <w:rsid w:val="00AE6A26"/>
    <w:rsid w:val="00AE7836"/>
    <w:rsid w:val="00AF1A59"/>
    <w:rsid w:val="00AF6146"/>
    <w:rsid w:val="00AF742B"/>
    <w:rsid w:val="00B00137"/>
    <w:rsid w:val="00B01957"/>
    <w:rsid w:val="00B019B6"/>
    <w:rsid w:val="00B116BA"/>
    <w:rsid w:val="00B157D3"/>
    <w:rsid w:val="00B20175"/>
    <w:rsid w:val="00B251C1"/>
    <w:rsid w:val="00B2545A"/>
    <w:rsid w:val="00B256E2"/>
    <w:rsid w:val="00B31899"/>
    <w:rsid w:val="00B36B66"/>
    <w:rsid w:val="00B421B7"/>
    <w:rsid w:val="00B4314F"/>
    <w:rsid w:val="00B43D0A"/>
    <w:rsid w:val="00B46CA4"/>
    <w:rsid w:val="00B52C09"/>
    <w:rsid w:val="00B53F25"/>
    <w:rsid w:val="00B64D25"/>
    <w:rsid w:val="00B65068"/>
    <w:rsid w:val="00B66D53"/>
    <w:rsid w:val="00B7057F"/>
    <w:rsid w:val="00B7156F"/>
    <w:rsid w:val="00B726D0"/>
    <w:rsid w:val="00B76B5A"/>
    <w:rsid w:val="00B858B2"/>
    <w:rsid w:val="00B871A1"/>
    <w:rsid w:val="00B87DBA"/>
    <w:rsid w:val="00BA2B2A"/>
    <w:rsid w:val="00BA6F40"/>
    <w:rsid w:val="00BA7020"/>
    <w:rsid w:val="00BB7977"/>
    <w:rsid w:val="00BB7E9E"/>
    <w:rsid w:val="00BC02A1"/>
    <w:rsid w:val="00BC4E8E"/>
    <w:rsid w:val="00BC5887"/>
    <w:rsid w:val="00BC7A78"/>
    <w:rsid w:val="00BD2142"/>
    <w:rsid w:val="00BD3BEC"/>
    <w:rsid w:val="00BD4658"/>
    <w:rsid w:val="00BD5DD4"/>
    <w:rsid w:val="00BE5650"/>
    <w:rsid w:val="00BF021A"/>
    <w:rsid w:val="00BF6ECE"/>
    <w:rsid w:val="00C051AB"/>
    <w:rsid w:val="00C0627A"/>
    <w:rsid w:val="00C13A7F"/>
    <w:rsid w:val="00C14D35"/>
    <w:rsid w:val="00C17BB3"/>
    <w:rsid w:val="00C20370"/>
    <w:rsid w:val="00C24F1F"/>
    <w:rsid w:val="00C3583D"/>
    <w:rsid w:val="00C42624"/>
    <w:rsid w:val="00C4368E"/>
    <w:rsid w:val="00C43728"/>
    <w:rsid w:val="00C451B7"/>
    <w:rsid w:val="00C50652"/>
    <w:rsid w:val="00C54513"/>
    <w:rsid w:val="00C564BD"/>
    <w:rsid w:val="00C609E5"/>
    <w:rsid w:val="00C65C3C"/>
    <w:rsid w:val="00C7677A"/>
    <w:rsid w:val="00C775D5"/>
    <w:rsid w:val="00C8243E"/>
    <w:rsid w:val="00C92CCA"/>
    <w:rsid w:val="00CA7695"/>
    <w:rsid w:val="00CB029A"/>
    <w:rsid w:val="00CB279E"/>
    <w:rsid w:val="00CB6825"/>
    <w:rsid w:val="00CB71DB"/>
    <w:rsid w:val="00CB7EF3"/>
    <w:rsid w:val="00CC3F5B"/>
    <w:rsid w:val="00CC4D13"/>
    <w:rsid w:val="00CC5BCB"/>
    <w:rsid w:val="00CC72FC"/>
    <w:rsid w:val="00CC7C50"/>
    <w:rsid w:val="00CD00B0"/>
    <w:rsid w:val="00CD02F0"/>
    <w:rsid w:val="00CD1945"/>
    <w:rsid w:val="00CD3479"/>
    <w:rsid w:val="00CD39B1"/>
    <w:rsid w:val="00CD3A3B"/>
    <w:rsid w:val="00CD44E7"/>
    <w:rsid w:val="00CE04E4"/>
    <w:rsid w:val="00CE0C07"/>
    <w:rsid w:val="00CE0FB0"/>
    <w:rsid w:val="00CF0DFC"/>
    <w:rsid w:val="00CF5B60"/>
    <w:rsid w:val="00CF68AB"/>
    <w:rsid w:val="00CF6C44"/>
    <w:rsid w:val="00D012CD"/>
    <w:rsid w:val="00D015E3"/>
    <w:rsid w:val="00D05691"/>
    <w:rsid w:val="00D05A03"/>
    <w:rsid w:val="00D05E4A"/>
    <w:rsid w:val="00D06457"/>
    <w:rsid w:val="00D12B34"/>
    <w:rsid w:val="00D13E28"/>
    <w:rsid w:val="00D1602B"/>
    <w:rsid w:val="00D17798"/>
    <w:rsid w:val="00D17E10"/>
    <w:rsid w:val="00D21457"/>
    <w:rsid w:val="00D273EA"/>
    <w:rsid w:val="00D32415"/>
    <w:rsid w:val="00D33B2A"/>
    <w:rsid w:val="00D351CA"/>
    <w:rsid w:val="00D37590"/>
    <w:rsid w:val="00D44D12"/>
    <w:rsid w:val="00D45CC3"/>
    <w:rsid w:val="00D45FF9"/>
    <w:rsid w:val="00D466B4"/>
    <w:rsid w:val="00D51AB6"/>
    <w:rsid w:val="00D562AE"/>
    <w:rsid w:val="00D60352"/>
    <w:rsid w:val="00D630BC"/>
    <w:rsid w:val="00D63ED8"/>
    <w:rsid w:val="00D65437"/>
    <w:rsid w:val="00D673DB"/>
    <w:rsid w:val="00D71D0A"/>
    <w:rsid w:val="00D71D47"/>
    <w:rsid w:val="00D7609F"/>
    <w:rsid w:val="00D76A06"/>
    <w:rsid w:val="00D7701F"/>
    <w:rsid w:val="00D81728"/>
    <w:rsid w:val="00D825C7"/>
    <w:rsid w:val="00D849E1"/>
    <w:rsid w:val="00D85F2A"/>
    <w:rsid w:val="00D941DB"/>
    <w:rsid w:val="00D944C0"/>
    <w:rsid w:val="00D94B3B"/>
    <w:rsid w:val="00D97A5A"/>
    <w:rsid w:val="00DA0AA8"/>
    <w:rsid w:val="00DA2674"/>
    <w:rsid w:val="00DA4CE2"/>
    <w:rsid w:val="00DA77F2"/>
    <w:rsid w:val="00DB03CB"/>
    <w:rsid w:val="00DB1E7C"/>
    <w:rsid w:val="00DB207E"/>
    <w:rsid w:val="00DB2B21"/>
    <w:rsid w:val="00DB40DC"/>
    <w:rsid w:val="00DB4452"/>
    <w:rsid w:val="00DB7FD0"/>
    <w:rsid w:val="00DC101F"/>
    <w:rsid w:val="00DC1620"/>
    <w:rsid w:val="00DC398C"/>
    <w:rsid w:val="00DD0B8D"/>
    <w:rsid w:val="00DD0DD9"/>
    <w:rsid w:val="00DD3812"/>
    <w:rsid w:val="00DD3857"/>
    <w:rsid w:val="00DD538F"/>
    <w:rsid w:val="00DE00FD"/>
    <w:rsid w:val="00DE01DF"/>
    <w:rsid w:val="00DE1D28"/>
    <w:rsid w:val="00DE25F9"/>
    <w:rsid w:val="00DF20F0"/>
    <w:rsid w:val="00DF262C"/>
    <w:rsid w:val="00DF297A"/>
    <w:rsid w:val="00DF78A5"/>
    <w:rsid w:val="00E0014B"/>
    <w:rsid w:val="00E021DC"/>
    <w:rsid w:val="00E03253"/>
    <w:rsid w:val="00E052A1"/>
    <w:rsid w:val="00E0699C"/>
    <w:rsid w:val="00E1033A"/>
    <w:rsid w:val="00E1362A"/>
    <w:rsid w:val="00E13DD1"/>
    <w:rsid w:val="00E150D0"/>
    <w:rsid w:val="00E16332"/>
    <w:rsid w:val="00E16A25"/>
    <w:rsid w:val="00E17154"/>
    <w:rsid w:val="00E2050D"/>
    <w:rsid w:val="00E21C61"/>
    <w:rsid w:val="00E22960"/>
    <w:rsid w:val="00E2607D"/>
    <w:rsid w:val="00E304A0"/>
    <w:rsid w:val="00E304A2"/>
    <w:rsid w:val="00E354DC"/>
    <w:rsid w:val="00E40E80"/>
    <w:rsid w:val="00E45EFF"/>
    <w:rsid w:val="00E46027"/>
    <w:rsid w:val="00E50A7E"/>
    <w:rsid w:val="00E50CC1"/>
    <w:rsid w:val="00E510D7"/>
    <w:rsid w:val="00E53316"/>
    <w:rsid w:val="00E55272"/>
    <w:rsid w:val="00E5600F"/>
    <w:rsid w:val="00E6185E"/>
    <w:rsid w:val="00E62A73"/>
    <w:rsid w:val="00E648F9"/>
    <w:rsid w:val="00E7164D"/>
    <w:rsid w:val="00E72358"/>
    <w:rsid w:val="00E740D6"/>
    <w:rsid w:val="00E74B7D"/>
    <w:rsid w:val="00E80133"/>
    <w:rsid w:val="00E83E17"/>
    <w:rsid w:val="00E85CB8"/>
    <w:rsid w:val="00E94975"/>
    <w:rsid w:val="00EA0C31"/>
    <w:rsid w:val="00EA1CA0"/>
    <w:rsid w:val="00EA774A"/>
    <w:rsid w:val="00EB0DB2"/>
    <w:rsid w:val="00EB2F77"/>
    <w:rsid w:val="00EB34C5"/>
    <w:rsid w:val="00EB67D8"/>
    <w:rsid w:val="00EB7B64"/>
    <w:rsid w:val="00EC3483"/>
    <w:rsid w:val="00EC4A4C"/>
    <w:rsid w:val="00EC613F"/>
    <w:rsid w:val="00EC6FDE"/>
    <w:rsid w:val="00ED15DC"/>
    <w:rsid w:val="00ED221B"/>
    <w:rsid w:val="00ED6002"/>
    <w:rsid w:val="00ED699A"/>
    <w:rsid w:val="00ED74F3"/>
    <w:rsid w:val="00EE0B50"/>
    <w:rsid w:val="00EF0F14"/>
    <w:rsid w:val="00EF15EB"/>
    <w:rsid w:val="00EF205F"/>
    <w:rsid w:val="00EF3669"/>
    <w:rsid w:val="00EF3AF0"/>
    <w:rsid w:val="00EF67C9"/>
    <w:rsid w:val="00F0113C"/>
    <w:rsid w:val="00F04046"/>
    <w:rsid w:val="00F04BEE"/>
    <w:rsid w:val="00F058ED"/>
    <w:rsid w:val="00F10E43"/>
    <w:rsid w:val="00F11A9D"/>
    <w:rsid w:val="00F124FC"/>
    <w:rsid w:val="00F1397F"/>
    <w:rsid w:val="00F13D09"/>
    <w:rsid w:val="00F15A7D"/>
    <w:rsid w:val="00F225D9"/>
    <w:rsid w:val="00F2640F"/>
    <w:rsid w:val="00F30BEA"/>
    <w:rsid w:val="00F33F4C"/>
    <w:rsid w:val="00F3586A"/>
    <w:rsid w:val="00F36C98"/>
    <w:rsid w:val="00F42C83"/>
    <w:rsid w:val="00F43059"/>
    <w:rsid w:val="00F43869"/>
    <w:rsid w:val="00F463F7"/>
    <w:rsid w:val="00F4662B"/>
    <w:rsid w:val="00F4785E"/>
    <w:rsid w:val="00F52282"/>
    <w:rsid w:val="00F55395"/>
    <w:rsid w:val="00F56307"/>
    <w:rsid w:val="00F637BE"/>
    <w:rsid w:val="00F64022"/>
    <w:rsid w:val="00F644B9"/>
    <w:rsid w:val="00F70ACB"/>
    <w:rsid w:val="00F70D94"/>
    <w:rsid w:val="00F74EC4"/>
    <w:rsid w:val="00F763B5"/>
    <w:rsid w:val="00F87035"/>
    <w:rsid w:val="00F91089"/>
    <w:rsid w:val="00F91ED2"/>
    <w:rsid w:val="00F92826"/>
    <w:rsid w:val="00F938D5"/>
    <w:rsid w:val="00F97D4E"/>
    <w:rsid w:val="00FA2DC3"/>
    <w:rsid w:val="00FA38DF"/>
    <w:rsid w:val="00FA3C70"/>
    <w:rsid w:val="00FA529F"/>
    <w:rsid w:val="00FA621E"/>
    <w:rsid w:val="00FB3CEF"/>
    <w:rsid w:val="00FB482A"/>
    <w:rsid w:val="00FB5C60"/>
    <w:rsid w:val="00FB5F94"/>
    <w:rsid w:val="00FC0558"/>
    <w:rsid w:val="00FC5A0F"/>
    <w:rsid w:val="00FC6D71"/>
    <w:rsid w:val="00FC754C"/>
    <w:rsid w:val="00FD5608"/>
    <w:rsid w:val="00FD573D"/>
    <w:rsid w:val="00FD625B"/>
    <w:rsid w:val="00FE17D1"/>
    <w:rsid w:val="00FE38CE"/>
    <w:rsid w:val="00FE3AA6"/>
    <w:rsid w:val="00FE49A4"/>
    <w:rsid w:val="00FE7FE3"/>
    <w:rsid w:val="00FF1A2C"/>
    <w:rsid w:val="00FF3374"/>
    <w:rsid w:val="00FF3517"/>
    <w:rsid w:val="00FF430E"/>
    <w:rsid w:val="00FF4528"/>
    <w:rsid w:val="00FF61C0"/>
    <w:rsid w:val="0CF96AF5"/>
    <w:rsid w:val="13126D54"/>
    <w:rsid w:val="14B46F26"/>
    <w:rsid w:val="15823A0B"/>
    <w:rsid w:val="2E6A79C0"/>
    <w:rsid w:val="37CD2134"/>
    <w:rsid w:val="5D000456"/>
    <w:rsid w:val="6484598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727E26CD"/>
  <w15:docId w15:val="{141F2D54-7180-4EC5-968D-D73B4AF5C2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等线" w:eastAsia="等线" w:hAnsi="等线"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qFormat="1"/>
    <w:lsdException w:name="header" w:qFormat="1"/>
    <w:lsdException w:name="footer"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qFormat="1"/>
    <w:lsdException w:name="line number" w:semiHidden="1" w:unhideWhenUsed="1" w:qFormat="1"/>
    <w:lsdException w:name="page number" w:semiHidden="1"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spacing w:line="276" w:lineRule="auto"/>
      <w:jc w:val="both"/>
    </w:pPr>
    <w:rPr>
      <w:rFonts w:ascii="Times New Roman" w:eastAsia="宋体" w:hAnsi="Times New Roman" w:cs="宋体"/>
      <w:kern w:val="2"/>
      <w:sz w:val="21"/>
      <w:szCs w:val="22"/>
    </w:rPr>
  </w:style>
  <w:style w:type="paragraph" w:styleId="1">
    <w:name w:val="heading 1"/>
    <w:basedOn w:val="a"/>
    <w:next w:val="a"/>
    <w:link w:val="10"/>
    <w:uiPriority w:val="9"/>
    <w:qFormat/>
    <w:pPr>
      <w:spacing w:beforeLines="50" w:before="156" w:afterLines="50" w:after="156"/>
      <w:jc w:val="center"/>
      <w:outlineLvl w:val="0"/>
    </w:pPr>
    <w:rPr>
      <w:rFonts w:eastAsia="黑体" w:hAnsi="黑体" w:cs="Times New Roman"/>
      <w:b/>
      <w:bCs/>
      <w:kern w:val="0"/>
      <w:sz w:val="32"/>
      <w:szCs w:val="32"/>
    </w:rPr>
  </w:style>
  <w:style w:type="paragraph" w:styleId="2">
    <w:name w:val="heading 2"/>
    <w:basedOn w:val="a"/>
    <w:next w:val="a"/>
    <w:link w:val="20"/>
    <w:uiPriority w:val="9"/>
    <w:unhideWhenUsed/>
    <w:qFormat/>
    <w:pPr>
      <w:spacing w:beforeLines="50" w:before="156" w:afterLines="50" w:after="156"/>
      <w:outlineLvl w:val="1"/>
    </w:pPr>
    <w:rPr>
      <w:rFonts w:cs="Times New Roman"/>
      <w:b/>
      <w:bCs/>
      <w:sz w:val="28"/>
      <w:szCs w:val="24"/>
    </w:rPr>
  </w:style>
  <w:style w:type="paragraph" w:styleId="3">
    <w:name w:val="heading 3"/>
    <w:basedOn w:val="2"/>
    <w:next w:val="a"/>
    <w:link w:val="30"/>
    <w:uiPriority w:val="9"/>
    <w:unhideWhenUsed/>
    <w:qFormat/>
    <w:pPr>
      <w:outlineLvl w:val="2"/>
    </w:pPr>
    <w:rPr>
      <w:sz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annotation text"/>
    <w:basedOn w:val="a"/>
    <w:link w:val="a4"/>
    <w:uiPriority w:val="99"/>
    <w:qFormat/>
    <w:pPr>
      <w:spacing w:line="240" w:lineRule="auto"/>
    </w:pPr>
    <w:rPr>
      <w:sz w:val="20"/>
      <w:szCs w:val="20"/>
    </w:rPr>
  </w:style>
  <w:style w:type="paragraph" w:styleId="a5">
    <w:name w:val="footer"/>
    <w:basedOn w:val="a"/>
    <w:link w:val="a6"/>
    <w:uiPriority w:val="99"/>
    <w:qFormat/>
    <w:pPr>
      <w:tabs>
        <w:tab w:val="center" w:pos="4153"/>
        <w:tab w:val="right" w:pos="8306"/>
      </w:tabs>
      <w:snapToGrid w:val="0"/>
      <w:spacing w:line="240" w:lineRule="auto"/>
      <w:jc w:val="left"/>
    </w:pPr>
    <w:rPr>
      <w:sz w:val="18"/>
      <w:szCs w:val="18"/>
    </w:rPr>
  </w:style>
  <w:style w:type="paragraph" w:styleId="a7">
    <w:name w:val="header"/>
    <w:basedOn w:val="a"/>
    <w:link w:val="a8"/>
    <w:uiPriority w:val="99"/>
    <w:qFormat/>
    <w:pPr>
      <w:pBdr>
        <w:bottom w:val="single" w:sz="6" w:space="1" w:color="auto"/>
      </w:pBdr>
      <w:tabs>
        <w:tab w:val="center" w:pos="4153"/>
        <w:tab w:val="right" w:pos="8306"/>
      </w:tabs>
      <w:snapToGrid w:val="0"/>
      <w:spacing w:line="240" w:lineRule="auto"/>
      <w:jc w:val="center"/>
    </w:pPr>
    <w:rPr>
      <w:sz w:val="18"/>
      <w:szCs w:val="18"/>
    </w:rPr>
  </w:style>
  <w:style w:type="paragraph" w:styleId="a9">
    <w:name w:val="Normal (Web)"/>
    <w:basedOn w:val="a"/>
    <w:uiPriority w:val="99"/>
    <w:unhideWhenUsed/>
    <w:qFormat/>
    <w:pPr>
      <w:widowControl/>
      <w:spacing w:before="100" w:beforeAutospacing="1" w:after="100" w:afterAutospacing="1" w:line="240" w:lineRule="auto"/>
      <w:jc w:val="left"/>
    </w:pPr>
    <w:rPr>
      <w:rFonts w:ascii="宋体" w:hAnsi="宋体"/>
      <w:kern w:val="0"/>
      <w:sz w:val="24"/>
      <w:szCs w:val="24"/>
    </w:rPr>
  </w:style>
  <w:style w:type="paragraph" w:styleId="aa">
    <w:name w:val="annotation subject"/>
    <w:basedOn w:val="a3"/>
    <w:next w:val="a3"/>
    <w:link w:val="ab"/>
    <w:uiPriority w:val="99"/>
    <w:qFormat/>
    <w:rPr>
      <w:b/>
      <w:bCs/>
    </w:rPr>
  </w:style>
  <w:style w:type="table" w:styleId="ac">
    <w:name w:val="Table Grid"/>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d">
    <w:name w:val="Strong"/>
    <w:basedOn w:val="a0"/>
    <w:uiPriority w:val="22"/>
    <w:qFormat/>
    <w:rPr>
      <w:b/>
      <w:bCs/>
    </w:rPr>
  </w:style>
  <w:style w:type="character" w:styleId="ae">
    <w:name w:val="page number"/>
    <w:basedOn w:val="a0"/>
    <w:uiPriority w:val="99"/>
    <w:semiHidden/>
    <w:unhideWhenUsed/>
    <w:qFormat/>
  </w:style>
  <w:style w:type="character" w:styleId="af">
    <w:name w:val="Emphasis"/>
    <w:basedOn w:val="a0"/>
    <w:uiPriority w:val="20"/>
    <w:qFormat/>
    <w:rPr>
      <w:i/>
      <w:iCs/>
    </w:rPr>
  </w:style>
  <w:style w:type="character" w:styleId="af0">
    <w:name w:val="line number"/>
    <w:basedOn w:val="a0"/>
    <w:uiPriority w:val="99"/>
    <w:semiHidden/>
    <w:unhideWhenUsed/>
    <w:qFormat/>
  </w:style>
  <w:style w:type="character" w:styleId="af1">
    <w:name w:val="Hyperlink"/>
    <w:basedOn w:val="a0"/>
    <w:uiPriority w:val="99"/>
    <w:qFormat/>
    <w:rPr>
      <w:color w:val="0563C1"/>
      <w:u w:val="single"/>
    </w:rPr>
  </w:style>
  <w:style w:type="character" w:styleId="af2">
    <w:name w:val="annotation reference"/>
    <w:basedOn w:val="a0"/>
    <w:uiPriority w:val="99"/>
    <w:qFormat/>
    <w:rPr>
      <w:sz w:val="16"/>
      <w:szCs w:val="16"/>
    </w:rPr>
  </w:style>
  <w:style w:type="character" w:customStyle="1" w:styleId="20">
    <w:name w:val="标题 2 字符"/>
    <w:basedOn w:val="a0"/>
    <w:link w:val="2"/>
    <w:uiPriority w:val="9"/>
    <w:qFormat/>
    <w:rPr>
      <w:rFonts w:ascii="Times New Roman" w:eastAsia="宋体" w:hAnsi="Times New Roman"/>
      <w:b/>
      <w:bCs/>
      <w:kern w:val="2"/>
      <w:sz w:val="28"/>
      <w:szCs w:val="24"/>
    </w:rPr>
  </w:style>
  <w:style w:type="paragraph" w:styleId="af3">
    <w:name w:val="List Paragraph"/>
    <w:basedOn w:val="a"/>
    <w:uiPriority w:val="34"/>
    <w:qFormat/>
    <w:pPr>
      <w:ind w:firstLineChars="200" w:firstLine="420"/>
    </w:pPr>
  </w:style>
  <w:style w:type="character" w:customStyle="1" w:styleId="30">
    <w:name w:val="标题 3 字符"/>
    <w:basedOn w:val="a0"/>
    <w:link w:val="3"/>
    <w:uiPriority w:val="9"/>
    <w:qFormat/>
    <w:rPr>
      <w:rFonts w:ascii="Times New Roman" w:eastAsia="宋体" w:hAnsi="Times New Roman"/>
      <w:b/>
      <w:bCs/>
      <w:kern w:val="2"/>
      <w:sz w:val="24"/>
      <w:szCs w:val="24"/>
    </w:rPr>
  </w:style>
  <w:style w:type="paragraph" w:customStyle="1" w:styleId="11">
    <w:name w:val="修订1"/>
    <w:uiPriority w:val="99"/>
    <w:qFormat/>
    <w:rPr>
      <w:rFonts w:ascii="Times New Roman" w:eastAsia="宋体" w:hAnsi="Times New Roman" w:cs="宋体"/>
      <w:kern w:val="2"/>
      <w:sz w:val="21"/>
      <w:szCs w:val="22"/>
    </w:rPr>
  </w:style>
  <w:style w:type="character" w:customStyle="1" w:styleId="a4">
    <w:name w:val="批注文字 字符"/>
    <w:basedOn w:val="a0"/>
    <w:link w:val="a3"/>
    <w:uiPriority w:val="99"/>
    <w:qFormat/>
    <w:rPr>
      <w:rFonts w:ascii="Times New Roman" w:eastAsia="宋体" w:hAnsi="Times New Roman"/>
      <w:sz w:val="20"/>
      <w:szCs w:val="20"/>
    </w:rPr>
  </w:style>
  <w:style w:type="character" w:customStyle="1" w:styleId="ab">
    <w:name w:val="批注主题 字符"/>
    <w:basedOn w:val="a4"/>
    <w:link w:val="aa"/>
    <w:uiPriority w:val="99"/>
    <w:qFormat/>
    <w:rPr>
      <w:rFonts w:ascii="Times New Roman" w:eastAsia="宋体" w:hAnsi="Times New Roman"/>
      <w:b/>
      <w:bCs/>
      <w:sz w:val="20"/>
      <w:szCs w:val="20"/>
    </w:rPr>
  </w:style>
  <w:style w:type="paragraph" w:customStyle="1" w:styleId="12">
    <w:name w:val="书目1"/>
    <w:basedOn w:val="a"/>
    <w:next w:val="a"/>
    <w:uiPriority w:val="37"/>
    <w:qFormat/>
    <w:pPr>
      <w:tabs>
        <w:tab w:val="left" w:pos="384"/>
      </w:tabs>
      <w:spacing w:line="240" w:lineRule="auto"/>
      <w:ind w:left="384" w:hanging="384"/>
    </w:pPr>
  </w:style>
  <w:style w:type="character" w:customStyle="1" w:styleId="13">
    <w:name w:val="未处理的提及1"/>
    <w:basedOn w:val="a0"/>
    <w:uiPriority w:val="99"/>
    <w:rPr>
      <w:color w:val="605E5C"/>
      <w:shd w:val="clear" w:color="auto" w:fill="E1DFDD"/>
    </w:rPr>
  </w:style>
  <w:style w:type="paragraph" w:customStyle="1" w:styleId="21">
    <w:name w:val="修订2"/>
    <w:uiPriority w:val="99"/>
    <w:qFormat/>
    <w:rPr>
      <w:rFonts w:ascii="Times New Roman" w:eastAsia="宋体" w:hAnsi="Times New Roman" w:cs="宋体"/>
      <w:kern w:val="2"/>
      <w:sz w:val="21"/>
      <w:szCs w:val="22"/>
    </w:rPr>
  </w:style>
  <w:style w:type="paragraph" w:customStyle="1" w:styleId="22">
    <w:name w:val="书目2"/>
    <w:basedOn w:val="a"/>
    <w:next w:val="a"/>
    <w:uiPriority w:val="37"/>
    <w:qFormat/>
    <w:pPr>
      <w:tabs>
        <w:tab w:val="left" w:pos="504"/>
      </w:tabs>
      <w:spacing w:line="240" w:lineRule="auto"/>
      <w:ind w:left="504" w:hanging="504"/>
    </w:pPr>
  </w:style>
  <w:style w:type="character" w:customStyle="1" w:styleId="a8">
    <w:name w:val="页眉 字符"/>
    <w:basedOn w:val="a0"/>
    <w:link w:val="a7"/>
    <w:uiPriority w:val="99"/>
    <w:rPr>
      <w:rFonts w:ascii="Times New Roman" w:eastAsia="宋体" w:hAnsi="Times New Roman" w:cs="宋体"/>
      <w:kern w:val="2"/>
      <w:sz w:val="18"/>
      <w:szCs w:val="18"/>
    </w:rPr>
  </w:style>
  <w:style w:type="character" w:customStyle="1" w:styleId="a6">
    <w:name w:val="页脚 字符"/>
    <w:basedOn w:val="a0"/>
    <w:link w:val="a5"/>
    <w:uiPriority w:val="99"/>
    <w:rPr>
      <w:rFonts w:ascii="Times New Roman" w:eastAsia="宋体" w:hAnsi="Times New Roman" w:cs="宋体"/>
      <w:kern w:val="2"/>
      <w:sz w:val="18"/>
      <w:szCs w:val="18"/>
    </w:rPr>
  </w:style>
  <w:style w:type="character" w:customStyle="1" w:styleId="23">
    <w:name w:val="未处理的提及2"/>
    <w:basedOn w:val="a0"/>
    <w:uiPriority w:val="99"/>
    <w:semiHidden/>
    <w:unhideWhenUsed/>
    <w:qFormat/>
    <w:rPr>
      <w:color w:val="605E5C"/>
      <w:shd w:val="clear" w:color="auto" w:fill="E1DFDD"/>
    </w:rPr>
  </w:style>
  <w:style w:type="paragraph" w:customStyle="1" w:styleId="31">
    <w:name w:val="修订3"/>
    <w:hidden/>
    <w:uiPriority w:val="99"/>
    <w:semiHidden/>
    <w:rPr>
      <w:rFonts w:ascii="Times New Roman" w:eastAsia="宋体" w:hAnsi="Times New Roman" w:cs="宋体"/>
      <w:kern w:val="2"/>
      <w:sz w:val="21"/>
      <w:szCs w:val="22"/>
    </w:rPr>
  </w:style>
  <w:style w:type="character" w:customStyle="1" w:styleId="10">
    <w:name w:val="标题 1 字符"/>
    <w:basedOn w:val="a0"/>
    <w:link w:val="1"/>
    <w:uiPriority w:val="9"/>
    <w:qFormat/>
    <w:rPr>
      <w:rFonts w:ascii="Times New Roman" w:eastAsia="黑体" w:hAnsi="黑体"/>
      <w:b/>
      <w:bCs/>
      <w:sz w:val="32"/>
      <w:szCs w:val="32"/>
    </w:rPr>
  </w:style>
  <w:style w:type="paragraph" w:styleId="af4">
    <w:name w:val="Revision"/>
    <w:hidden/>
    <w:uiPriority w:val="99"/>
    <w:semiHidden/>
    <w:rsid w:val="00570D91"/>
    <w:rPr>
      <w:rFonts w:ascii="Times New Roman" w:eastAsia="宋体" w:hAnsi="Times New Roman" w:cs="宋体"/>
      <w:kern w:val="2"/>
      <w:sz w:val="21"/>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customXml" Target="../customXml/item13.xml"/><Relationship Id="rId18" Type="http://schemas.openxmlformats.org/officeDocument/2006/relationships/customXml" Target="../customXml/item18.xml"/><Relationship Id="rId26" Type="http://schemas.openxmlformats.org/officeDocument/2006/relationships/settings" Target="settings.xml"/><Relationship Id="rId39" Type="http://schemas.openxmlformats.org/officeDocument/2006/relationships/image" Target="media/image6.tif"/><Relationship Id="rId21" Type="http://schemas.openxmlformats.org/officeDocument/2006/relationships/customXml" Target="../customXml/item21.xml"/><Relationship Id="rId34" Type="http://schemas.openxmlformats.org/officeDocument/2006/relationships/image" Target="media/image1.tiff"/><Relationship Id="rId42" Type="http://schemas.openxmlformats.org/officeDocument/2006/relationships/theme" Target="theme/theme1.xml"/><Relationship Id="rId7" Type="http://schemas.openxmlformats.org/officeDocument/2006/relationships/customXml" Target="../customXml/item7.xml"/><Relationship Id="rId2" Type="http://schemas.openxmlformats.org/officeDocument/2006/relationships/customXml" Target="../customXml/item2.xml"/><Relationship Id="rId16" Type="http://schemas.openxmlformats.org/officeDocument/2006/relationships/customXml" Target="../customXml/item16.xml"/><Relationship Id="rId20" Type="http://schemas.openxmlformats.org/officeDocument/2006/relationships/customXml" Target="../customXml/item20.xml"/><Relationship Id="rId29" Type="http://schemas.openxmlformats.org/officeDocument/2006/relationships/endnotes" Target="endnotes.xml"/><Relationship Id="rId41" Type="http://schemas.microsoft.com/office/2011/relationships/people" Target="people.xml"/><Relationship Id="rId1" Type="http://schemas.openxmlformats.org/officeDocument/2006/relationships/customXml" Target="../customXml/item1.xml"/><Relationship Id="rId6" Type="http://schemas.openxmlformats.org/officeDocument/2006/relationships/customXml" Target="../customXml/item6.xml"/><Relationship Id="rId11" Type="http://schemas.openxmlformats.org/officeDocument/2006/relationships/customXml" Target="../customXml/item11.xml"/><Relationship Id="rId24" Type="http://schemas.openxmlformats.org/officeDocument/2006/relationships/customXml" Target="../customXml/item24.xml"/><Relationship Id="rId32" Type="http://schemas.microsoft.com/office/2016/09/relationships/commentsIds" Target="commentsIds.xml"/><Relationship Id="rId37" Type="http://schemas.openxmlformats.org/officeDocument/2006/relationships/image" Target="media/image4.png"/><Relationship Id="rId40" Type="http://schemas.openxmlformats.org/officeDocument/2006/relationships/fontTable" Target="fontTable.xml"/><Relationship Id="rId5" Type="http://schemas.openxmlformats.org/officeDocument/2006/relationships/customXml" Target="../customXml/item5.xml"/><Relationship Id="rId15" Type="http://schemas.openxmlformats.org/officeDocument/2006/relationships/customXml" Target="../customXml/item15.xml"/><Relationship Id="rId23" Type="http://schemas.openxmlformats.org/officeDocument/2006/relationships/customXml" Target="../customXml/item23.xml"/><Relationship Id="rId28" Type="http://schemas.openxmlformats.org/officeDocument/2006/relationships/footnotes" Target="footnotes.xml"/><Relationship Id="rId36" Type="http://schemas.openxmlformats.org/officeDocument/2006/relationships/image" Target="media/image3.tif"/><Relationship Id="rId10" Type="http://schemas.openxmlformats.org/officeDocument/2006/relationships/customXml" Target="../customXml/item10.xml"/><Relationship Id="rId19" Type="http://schemas.openxmlformats.org/officeDocument/2006/relationships/customXml" Target="../customXml/item19.xml"/><Relationship Id="rId31" Type="http://schemas.microsoft.com/office/2011/relationships/commentsExtended" Target="commentsExtended.xml"/><Relationship Id="rId4" Type="http://schemas.openxmlformats.org/officeDocument/2006/relationships/customXml" Target="../customXml/item4.xml"/><Relationship Id="rId9" Type="http://schemas.openxmlformats.org/officeDocument/2006/relationships/customXml" Target="../customXml/item9.xml"/><Relationship Id="rId14" Type="http://schemas.openxmlformats.org/officeDocument/2006/relationships/customXml" Target="../customXml/item14.xml"/><Relationship Id="rId22" Type="http://schemas.openxmlformats.org/officeDocument/2006/relationships/customXml" Target="../customXml/item22.xml"/><Relationship Id="rId27" Type="http://schemas.openxmlformats.org/officeDocument/2006/relationships/webSettings" Target="webSettings.xml"/><Relationship Id="rId30" Type="http://schemas.openxmlformats.org/officeDocument/2006/relationships/comments" Target="comments.xml"/><Relationship Id="rId35" Type="http://schemas.openxmlformats.org/officeDocument/2006/relationships/image" Target="media/image2.tiff"/><Relationship Id="rId8" Type="http://schemas.openxmlformats.org/officeDocument/2006/relationships/customXml" Target="../customXml/item8.xml"/><Relationship Id="rId3" Type="http://schemas.openxmlformats.org/officeDocument/2006/relationships/customXml" Target="../customXml/item3.xml"/><Relationship Id="rId12" Type="http://schemas.openxmlformats.org/officeDocument/2006/relationships/customXml" Target="../customXml/item12.xml"/><Relationship Id="rId17" Type="http://schemas.openxmlformats.org/officeDocument/2006/relationships/customXml" Target="../customXml/item17.xml"/><Relationship Id="rId25" Type="http://schemas.openxmlformats.org/officeDocument/2006/relationships/styles" Target="styles.xml"/><Relationship Id="rId33" Type="http://schemas.microsoft.com/office/2018/08/relationships/commentsExtensible" Target="commentsExtensible.xml"/><Relationship Id="rId38" Type="http://schemas.openxmlformats.org/officeDocument/2006/relationships/image" Target="media/image5.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10.xml.rels><?xml version="1.0" encoding="UTF-8" standalone="yes"?>
<Relationships xmlns="http://schemas.openxmlformats.org/package/2006/relationships"><Relationship Id="rId1" Type="http://schemas.openxmlformats.org/officeDocument/2006/relationships/customXmlProps" Target="itemProps10.xml"/></Relationships>
</file>

<file path=customXml/_rels/item11.xml.rels><?xml version="1.0" encoding="UTF-8" standalone="yes"?>
<Relationships xmlns="http://schemas.openxmlformats.org/package/2006/relationships"><Relationship Id="rId1" Type="http://schemas.openxmlformats.org/officeDocument/2006/relationships/customXmlProps" Target="itemProps11.xml"/></Relationships>
</file>

<file path=customXml/_rels/item12.xml.rels><?xml version="1.0" encoding="UTF-8" standalone="yes"?>
<Relationships xmlns="http://schemas.openxmlformats.org/package/2006/relationships"><Relationship Id="rId1" Type="http://schemas.openxmlformats.org/officeDocument/2006/relationships/customXmlProps" Target="itemProps12.xml"/></Relationships>
</file>

<file path=customXml/_rels/item13.xml.rels><?xml version="1.0" encoding="UTF-8" standalone="yes"?>
<Relationships xmlns="http://schemas.openxmlformats.org/package/2006/relationships"><Relationship Id="rId1" Type="http://schemas.openxmlformats.org/officeDocument/2006/relationships/customXmlProps" Target="itemProps13.xml"/></Relationships>
</file>

<file path=customXml/_rels/item14.xml.rels><?xml version="1.0" encoding="UTF-8" standalone="yes"?>
<Relationships xmlns="http://schemas.openxmlformats.org/package/2006/relationships"><Relationship Id="rId1" Type="http://schemas.openxmlformats.org/officeDocument/2006/relationships/customXmlProps" Target="itemProps14.xml"/></Relationships>
</file>

<file path=customXml/_rels/item15.xml.rels><?xml version="1.0" encoding="UTF-8" standalone="yes"?>
<Relationships xmlns="http://schemas.openxmlformats.org/package/2006/relationships"><Relationship Id="rId1" Type="http://schemas.openxmlformats.org/officeDocument/2006/relationships/customXmlProps" Target="itemProps15.xml"/></Relationships>
</file>

<file path=customXml/_rels/item16.xml.rels><?xml version="1.0" encoding="UTF-8" standalone="yes"?>
<Relationships xmlns="http://schemas.openxmlformats.org/package/2006/relationships"><Relationship Id="rId1" Type="http://schemas.openxmlformats.org/officeDocument/2006/relationships/customXmlProps" Target="itemProps16.xml"/></Relationships>
</file>

<file path=customXml/_rels/item17.xml.rels><?xml version="1.0" encoding="UTF-8" standalone="yes"?>
<Relationships xmlns="http://schemas.openxmlformats.org/package/2006/relationships"><Relationship Id="rId1" Type="http://schemas.openxmlformats.org/officeDocument/2006/relationships/customXmlProps" Target="itemProps17.xml"/></Relationships>
</file>

<file path=customXml/_rels/item18.xml.rels><?xml version="1.0" encoding="UTF-8" standalone="yes"?>
<Relationships xmlns="http://schemas.openxmlformats.org/package/2006/relationships"><Relationship Id="rId1" Type="http://schemas.openxmlformats.org/officeDocument/2006/relationships/customXmlProps" Target="itemProps18.xml"/></Relationships>
</file>

<file path=customXml/_rels/item19.xml.rels><?xml version="1.0" encoding="UTF-8" standalone="yes"?>
<Relationships xmlns="http://schemas.openxmlformats.org/package/2006/relationships"><Relationship Id="rId1" Type="http://schemas.openxmlformats.org/officeDocument/2006/relationships/customXmlProps" Target="itemProps19.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20.xml.rels><?xml version="1.0" encoding="UTF-8" standalone="yes"?>
<Relationships xmlns="http://schemas.openxmlformats.org/package/2006/relationships"><Relationship Id="rId1" Type="http://schemas.openxmlformats.org/officeDocument/2006/relationships/customXmlProps" Target="itemProps20.xml"/></Relationships>
</file>

<file path=customXml/_rels/item21.xml.rels><?xml version="1.0" encoding="UTF-8" standalone="yes"?>
<Relationships xmlns="http://schemas.openxmlformats.org/package/2006/relationships"><Relationship Id="rId1" Type="http://schemas.openxmlformats.org/officeDocument/2006/relationships/customXmlProps" Target="itemProps21.xml"/></Relationships>
</file>

<file path=customXml/_rels/item22.xml.rels><?xml version="1.0" encoding="UTF-8" standalone="yes"?>
<Relationships xmlns="http://schemas.openxmlformats.org/package/2006/relationships"><Relationship Id="rId1" Type="http://schemas.openxmlformats.org/officeDocument/2006/relationships/customXmlProps" Target="itemProps22.xml"/></Relationships>
</file>

<file path=customXml/_rels/item23.xml.rels><?xml version="1.0" encoding="UTF-8" standalone="yes"?>
<Relationships xmlns="http://schemas.openxmlformats.org/package/2006/relationships"><Relationship Id="rId1" Type="http://schemas.openxmlformats.org/officeDocument/2006/relationships/customXmlProps" Target="itemProps23.xml"/></Relationships>
</file>

<file path=customXml/_rels/item24.xml.rels><?xml version="1.0" encoding="UTF-8" standalone="yes"?>
<Relationships xmlns="http://schemas.openxmlformats.org/package/2006/relationships"><Relationship Id="rId1" Type="http://schemas.openxmlformats.org/officeDocument/2006/relationships/customXmlProps" Target="itemProps24.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_rels/item7.xml.rels><?xml version="1.0" encoding="UTF-8" standalone="yes"?>
<Relationships xmlns="http://schemas.openxmlformats.org/package/2006/relationships"><Relationship Id="rId1" Type="http://schemas.openxmlformats.org/officeDocument/2006/relationships/customXmlProps" Target="itemProps7.xml"/></Relationships>
</file>

<file path=customXml/_rels/item8.xml.rels><?xml version="1.0" encoding="UTF-8" standalone="yes"?>
<Relationships xmlns="http://schemas.openxmlformats.org/package/2006/relationships"><Relationship Id="rId1" Type="http://schemas.openxmlformats.org/officeDocument/2006/relationships/customXmlProps" Target="itemProps8.xml"/></Relationships>
</file>

<file path=customXml/_rels/item9.xml.rels><?xml version="1.0" encoding="UTF-8" standalone="yes"?>
<Relationships xmlns="http://schemas.openxmlformats.org/package/2006/relationships"><Relationship Id="rId1" Type="http://schemas.openxmlformats.org/officeDocument/2006/relationships/customXmlProps" Target="itemProps9.xml"/></Relationships>
</file>

<file path=customXml/item1.xml><?xml version="1.0" encoding="utf-8"?>
<mcd:customData xmlns="http://www.wps.cn/android/officeDocument/2013/mofficeCustomData" xmlns:mcd="http://www.wps.cn/android/officeDocument/2013/mofficeCustomData" version="2">
  <mcd:comments/>
</mcd:customData>
</file>

<file path=customXml/item10.xml><?xml version="1.0" encoding="utf-8"?>
<mcd:customData xmlns="http://www.wps.cn/android/officeDocument/2013/mofficeCustomData" xmlns:mcd="http://www.wps.cn/android/officeDocument/2013/mofficeCustomData" version="2">
  <mcd:comments/>
</mcd:customData>
</file>

<file path=customXml/item11.xml><?xml version="1.0" encoding="utf-8"?>
<mcd:customData xmlns="http://www.wps.cn/android/officeDocument/2013/mofficeCustomData" xmlns:mcd="http://www.wps.cn/android/officeDocument/2013/mofficeCustomData" version="2">
  <mcd:comments/>
</mcd:customData>
</file>

<file path=customXml/item12.xml><?xml version="1.0" encoding="utf-8"?>
<mcd:customData xmlns="http://www.wps.cn/android/officeDocument/2013/mofficeCustomData" xmlns:mcd="http://www.wps.cn/android/officeDocument/2013/mofficeCustomData" version="2">
  <mcd:comments/>
</mcd:customData>
</file>

<file path=customXml/item13.xml><?xml version="1.0" encoding="utf-8"?>
<mcd:customData xmlns="http://www.wps.cn/android/officeDocument/2013/mofficeCustomData" xmlns:mcd="http://www.wps.cn/android/officeDocument/2013/mofficeCustomData" version="2">
  <mcd:comments/>
</mcd:customData>
</file>

<file path=customXml/item14.xml><?xml version="1.0" encoding="utf-8"?>
<b:Sources xmlns:b="http://schemas.openxmlformats.org/officeDocument/2006/bibliography" xmlns="http://schemas.openxmlformats.org/officeDocument/2006/bibliography" SelectedStyle="/APASixthEditionOfficeOnline.xsl" StyleName="APA" Version="6"/>
</file>

<file path=customXml/item15.xml><?xml version="1.0" encoding="utf-8"?>
<mcd:customData xmlns="http://www.wps.cn/android/officeDocument/2013/mofficeCustomData" xmlns:mcd="http://www.wps.cn/android/officeDocument/2013/mofficeCustomData" version="2">
  <mcd:comments/>
</mcd:customData>
</file>

<file path=customXml/item16.xml><?xml version="1.0" encoding="utf-8"?>
<mcd:customData xmlns="http://www.wps.cn/android/officeDocument/2013/mofficeCustomData" xmlns:mcd="http://www.wps.cn/android/officeDocument/2013/mofficeCustomData" version="2">
  <mcd:comments/>
</mcd:customData>
</file>

<file path=customXml/item17.xml><?xml version="1.0" encoding="utf-8"?>
<mcd:customData xmlns="http://www.wps.cn/android/officeDocument/2013/mofficeCustomData" xmlns:mcd="http://www.wps.cn/android/officeDocument/2013/mofficeCustomData" version="2">
  <mcd:comments/>
</mcd:customData>
</file>

<file path=customXml/item18.xml><?xml version="1.0" encoding="utf-8"?>
<mcd:customData xmlns="http://www.wps.cn/android/officeDocument/2013/mofficeCustomData" xmlns:mcd="http://www.wps.cn/android/officeDocument/2013/mofficeCustomData" version="2">
  <mcd:comments/>
</mcd:customData>
</file>

<file path=customXml/item19.xml><?xml version="1.0" encoding="utf-8"?>
<mcd:customData xmlns="http://www.wps.cn/android/officeDocument/2013/mofficeCustomData" xmlns:mcd="http://www.wps.cn/android/officeDocument/2013/mofficeCustomData" version="2">
  <mcd:comments/>
</mcd:customData>
</file>

<file path=customXml/item2.xml><?xml version="1.0" encoding="utf-8"?>
<mcd:customData xmlns="http://www.wps.cn/android/officeDocument/2013/mofficeCustomData" xmlns:mcd="http://www.wps.cn/android/officeDocument/2013/mofficeCustomData" version="2">
  <mcd:comments/>
</mcd:customData>
</file>

<file path=customXml/item20.xml><?xml version="1.0" encoding="utf-8"?>
<mcd:customData xmlns="http://www.wps.cn/android/officeDocument/2013/mofficeCustomData" xmlns:mcd="http://www.wps.cn/android/officeDocument/2013/mofficeCustomData" version="2">
  <mcd:comments/>
</mcd:customData>
</file>

<file path=customXml/item21.xml><?xml version="1.0" encoding="utf-8"?>
<mcd:customData xmlns="http://www.wps.cn/android/officeDocument/2013/mofficeCustomData" xmlns:mcd="http://www.wps.cn/android/officeDocument/2013/mofficeCustomData" version="2">
  <mcd:comments/>
</mcd:customData>
</file>

<file path=customXml/item22.xml><?xml version="1.0" encoding="utf-8"?>
<mcd:customData xmlns="http://www.wps.cn/android/officeDocument/2013/mofficeCustomData" xmlns:mcd="http://www.wps.cn/android/officeDocument/2013/mofficeCustomData" version="2">
  <mcd:comments/>
</mcd:customData>
</file>

<file path=customXml/item23.xml><?xml version="1.0" encoding="utf-8"?>
<mcd:customData xmlns="http://www.wps.cn/android/officeDocument/2013/mofficeCustomData" xmlns:mcd="http://www.wps.cn/android/officeDocument/2013/mofficeCustomData" version="2">
  <mcd:comments/>
</mcd:customData>
</file>

<file path=customXml/item24.xml><?xml version="1.0" encoding="utf-8"?>
<mcd:customData xmlns="http://www.wps.cn/android/officeDocument/2013/mofficeCustomData" xmlns:mcd="http://www.wps.cn/android/officeDocument/2013/mofficeCustomData" version="2">
  <mcd:comments/>
</mcd:customData>
</file>

<file path=customXml/item3.xml><?xml version="1.0" encoding="utf-8"?>
<mcd:customData xmlns="http://www.wps.cn/android/officeDocument/2013/mofficeCustomData" xmlns:mcd="http://www.wps.cn/android/officeDocument/2013/mofficeCustomData" version="2">
  <mcd:comments/>
</mcd:customData>
</file>

<file path=customXml/item4.xml><?xml version="1.0" encoding="utf-8"?>
<mcd:customData xmlns="http://www.wps.cn/android/officeDocument/2013/mofficeCustomData" xmlns:mcd="http://www.wps.cn/android/officeDocument/2013/mofficeCustomData" version="2">
  <mcd:comments/>
</mcd:customData>
</file>

<file path=customXml/item5.xml><?xml version="1.0" encoding="utf-8"?>
<mcd:customData xmlns="http://www.wps.cn/android/officeDocument/2013/mofficeCustomData" xmlns:mcd="http://www.wps.cn/android/officeDocument/2013/mofficeCustomData" version="2">
  <mcd:comments/>
</mcd:customData>
</file>

<file path=customXml/item6.xml><?xml version="1.0" encoding="utf-8"?>
<mcd:customData xmlns="http://www.wps.cn/android/officeDocument/2013/mofficeCustomData" xmlns:mcd="http://www.wps.cn/android/officeDocument/2013/mofficeCustomData" version="2">
  <mcd:comments/>
</mcd:customData>
</file>

<file path=customXml/item7.xml><?xml version="1.0" encoding="utf-8"?>
<mcd:customData xmlns="http://www.wps.cn/android/officeDocument/2013/mofficeCustomData" xmlns:mcd="http://www.wps.cn/android/officeDocument/2013/mofficeCustomData" version="2">
  <mcd:comments/>
</mcd:customData>
</file>

<file path=customXml/item8.xml><?xml version="1.0" encoding="utf-8"?>
<mcd:customData xmlns="http://www.wps.cn/android/officeDocument/2013/mofficeCustomData" xmlns:mcd="http://www.wps.cn/android/officeDocument/2013/mofficeCustomData" version="2">
  <mcd:comments/>
</mcd:customData>
</file>

<file path=customXml/item9.xml><?xml version="1.0" encoding="utf-8"?>
<mcd:customData xmlns="http://www.wps.cn/android/officeDocument/2013/mofficeCustomData" xmlns:mcd="http://www.wps.cn/android/officeDocument/2013/mofficeCustomData" version="2">
  <mcd:comments/>
</mcd:customData>
</file>

<file path=customXml/itemProps1.xml><?xml version="1.0" encoding="utf-8"?>
<ds:datastoreItem xmlns:ds="http://schemas.openxmlformats.org/officeDocument/2006/customXml" ds:itemID="{12E1B636-A338-44FE-A78E-3AAEA9C60DCE}">
  <ds:schemaRefs>
    <ds:schemaRef ds:uri="http://www.wps.cn/android/officeDocument/2013/mofficeCustomData"/>
  </ds:schemaRefs>
</ds:datastoreItem>
</file>

<file path=customXml/itemProps10.xml><?xml version="1.0" encoding="utf-8"?>
<ds:datastoreItem xmlns:ds="http://schemas.openxmlformats.org/officeDocument/2006/customXml" ds:itemID="{FD252094-9DB6-4669-B2C3-C1BE2628D18B}">
  <ds:schemaRefs>
    <ds:schemaRef ds:uri="http://www.wps.cn/android/officeDocument/2013/mofficeCustomData"/>
  </ds:schemaRefs>
</ds:datastoreItem>
</file>

<file path=customXml/itemProps11.xml><?xml version="1.0" encoding="utf-8"?>
<ds:datastoreItem xmlns:ds="http://schemas.openxmlformats.org/officeDocument/2006/customXml" ds:itemID="{65558A68-508A-499E-8566-9880E412283A}">
  <ds:schemaRefs>
    <ds:schemaRef ds:uri="http://www.wps.cn/android/officeDocument/2013/mofficeCustomData"/>
  </ds:schemaRefs>
</ds:datastoreItem>
</file>

<file path=customXml/itemProps12.xml><?xml version="1.0" encoding="utf-8"?>
<ds:datastoreItem xmlns:ds="http://schemas.openxmlformats.org/officeDocument/2006/customXml" ds:itemID="{4DA81FEF-5A70-485F-B61A-75044C64D86B}">
  <ds:schemaRefs>
    <ds:schemaRef ds:uri="http://www.wps.cn/android/officeDocument/2013/mofficeCustomData"/>
  </ds:schemaRefs>
</ds:datastoreItem>
</file>

<file path=customXml/itemProps13.xml><?xml version="1.0" encoding="utf-8"?>
<ds:datastoreItem xmlns:ds="http://schemas.openxmlformats.org/officeDocument/2006/customXml" ds:itemID="{530449CF-693D-4E0F-A685-08C8C6C4C0FE}">
  <ds:schemaRefs>
    <ds:schemaRef ds:uri="http://www.wps.cn/android/officeDocument/2013/mofficeCustomData"/>
  </ds:schemaRefs>
</ds:datastoreItem>
</file>

<file path=customXml/itemProps14.xml><?xml version="1.0" encoding="utf-8"?>
<ds:datastoreItem xmlns:ds="http://schemas.openxmlformats.org/officeDocument/2006/customXml" ds:itemID="{A2D78DBE-2678-D44F-B97D-B43144D0B4EF}">
  <ds:schemaRefs>
    <ds:schemaRef ds:uri="http://schemas.openxmlformats.org/officeDocument/2006/bibliography"/>
  </ds:schemaRefs>
</ds:datastoreItem>
</file>

<file path=customXml/itemProps15.xml><?xml version="1.0" encoding="utf-8"?>
<ds:datastoreItem xmlns:ds="http://schemas.openxmlformats.org/officeDocument/2006/customXml" ds:itemID="{2CAAC436-4A65-4812-A17A-577A6477FDB0}">
  <ds:schemaRefs>
    <ds:schemaRef ds:uri="http://www.wps.cn/android/officeDocument/2013/mofficeCustomData"/>
  </ds:schemaRefs>
</ds:datastoreItem>
</file>

<file path=customXml/itemProps16.xml><?xml version="1.0" encoding="utf-8"?>
<ds:datastoreItem xmlns:ds="http://schemas.openxmlformats.org/officeDocument/2006/customXml" ds:itemID="{6A0BEF8E-DD2D-4778-8B38-76E514F34625}">
  <ds:schemaRefs>
    <ds:schemaRef ds:uri="http://www.wps.cn/android/officeDocument/2013/mofficeCustomData"/>
  </ds:schemaRefs>
</ds:datastoreItem>
</file>

<file path=customXml/itemProps17.xml><?xml version="1.0" encoding="utf-8"?>
<ds:datastoreItem xmlns:ds="http://schemas.openxmlformats.org/officeDocument/2006/customXml" ds:itemID="{41C80DFD-0158-4617-BB45-21C4D7D1885F}">
  <ds:schemaRefs>
    <ds:schemaRef ds:uri="http://www.wps.cn/android/officeDocument/2013/mofficeCustomData"/>
  </ds:schemaRefs>
</ds:datastoreItem>
</file>

<file path=customXml/itemProps18.xml><?xml version="1.0" encoding="utf-8"?>
<ds:datastoreItem xmlns:ds="http://schemas.openxmlformats.org/officeDocument/2006/customXml" ds:itemID="{B74190AA-2490-4741-A90B-670D89654575}">
  <ds:schemaRefs>
    <ds:schemaRef ds:uri="http://www.wps.cn/android/officeDocument/2013/mofficeCustomData"/>
  </ds:schemaRefs>
</ds:datastoreItem>
</file>

<file path=customXml/itemProps19.xml><?xml version="1.0" encoding="utf-8"?>
<ds:datastoreItem xmlns:ds="http://schemas.openxmlformats.org/officeDocument/2006/customXml" ds:itemID="{29E5A736-6113-4297-98E2-5EC56ABB34D5}">
  <ds:schemaRefs>
    <ds:schemaRef ds:uri="http://www.wps.cn/android/officeDocument/2013/mofficeCustomData"/>
  </ds:schemaRefs>
</ds:datastoreItem>
</file>

<file path=customXml/itemProps2.xml><?xml version="1.0" encoding="utf-8"?>
<ds:datastoreItem xmlns:ds="http://schemas.openxmlformats.org/officeDocument/2006/customXml" ds:itemID="{6BF088B8-B9DB-4F7F-8465-44DEA0B7BF9A}">
  <ds:schemaRefs>
    <ds:schemaRef ds:uri="http://www.wps.cn/android/officeDocument/2013/mofficeCustomData"/>
  </ds:schemaRefs>
</ds:datastoreItem>
</file>

<file path=customXml/itemProps20.xml><?xml version="1.0" encoding="utf-8"?>
<ds:datastoreItem xmlns:ds="http://schemas.openxmlformats.org/officeDocument/2006/customXml" ds:itemID="{A4942548-7197-4BB8-8930-D4B918543E15}">
  <ds:schemaRefs>
    <ds:schemaRef ds:uri="http://www.wps.cn/android/officeDocument/2013/mofficeCustomData"/>
  </ds:schemaRefs>
</ds:datastoreItem>
</file>

<file path=customXml/itemProps21.xml><?xml version="1.0" encoding="utf-8"?>
<ds:datastoreItem xmlns:ds="http://schemas.openxmlformats.org/officeDocument/2006/customXml" ds:itemID="{346921F5-8635-49D4-9E99-D77A91022028}">
  <ds:schemaRefs>
    <ds:schemaRef ds:uri="http://www.wps.cn/android/officeDocument/2013/mofficeCustomData"/>
  </ds:schemaRefs>
</ds:datastoreItem>
</file>

<file path=customXml/itemProps22.xml><?xml version="1.0" encoding="utf-8"?>
<ds:datastoreItem xmlns:ds="http://schemas.openxmlformats.org/officeDocument/2006/customXml" ds:itemID="{A1E1DEE2-5BA1-435A-B2DF-DBD3BE129C45}">
  <ds:schemaRefs>
    <ds:schemaRef ds:uri="http://www.wps.cn/android/officeDocument/2013/mofficeCustomData"/>
  </ds:schemaRefs>
</ds:datastoreItem>
</file>

<file path=customXml/itemProps23.xml><?xml version="1.0" encoding="utf-8"?>
<ds:datastoreItem xmlns:ds="http://schemas.openxmlformats.org/officeDocument/2006/customXml" ds:itemID="{D090C83A-D4B6-43FA-AF71-A5BC39F3F686}">
  <ds:schemaRefs>
    <ds:schemaRef ds:uri="http://www.wps.cn/android/officeDocument/2013/mofficeCustomData"/>
  </ds:schemaRefs>
</ds:datastoreItem>
</file>

<file path=customXml/itemProps24.xml><?xml version="1.0" encoding="utf-8"?>
<ds:datastoreItem xmlns:ds="http://schemas.openxmlformats.org/officeDocument/2006/customXml" ds:itemID="{54F42E85-7451-46F6-A778-08FAB100E438}">
  <ds:schemaRefs>
    <ds:schemaRef ds:uri="http://www.wps.cn/android/officeDocument/2013/mofficeCustomData"/>
  </ds:schemaRefs>
</ds:datastoreItem>
</file>

<file path=customXml/itemProps3.xml><?xml version="1.0" encoding="utf-8"?>
<ds:datastoreItem xmlns:ds="http://schemas.openxmlformats.org/officeDocument/2006/customXml" ds:itemID="{C571C58F-F8BC-4B94-AE9D-B3A49FA795EF}">
  <ds:schemaRefs>
    <ds:schemaRef ds:uri="http://www.wps.cn/android/officeDocument/2013/mofficeCustomData"/>
  </ds:schemaRefs>
</ds:datastoreItem>
</file>

<file path=customXml/itemProps4.xml><?xml version="1.0" encoding="utf-8"?>
<ds:datastoreItem xmlns:ds="http://schemas.openxmlformats.org/officeDocument/2006/customXml" ds:itemID="{465F42D0-24C0-4578-B589-0C07251168E8}">
  <ds:schemaRefs>
    <ds:schemaRef ds:uri="http://www.wps.cn/android/officeDocument/2013/mofficeCustomData"/>
  </ds:schemaRefs>
</ds:datastoreItem>
</file>

<file path=customXml/itemProps5.xml><?xml version="1.0" encoding="utf-8"?>
<ds:datastoreItem xmlns:ds="http://schemas.openxmlformats.org/officeDocument/2006/customXml" ds:itemID="{238C045A-AD25-421F-A13C-02D87236B24F}">
  <ds:schemaRefs>
    <ds:schemaRef ds:uri="http://www.wps.cn/android/officeDocument/2013/mofficeCustomData"/>
  </ds:schemaRefs>
</ds:datastoreItem>
</file>

<file path=customXml/itemProps6.xml><?xml version="1.0" encoding="utf-8"?>
<ds:datastoreItem xmlns:ds="http://schemas.openxmlformats.org/officeDocument/2006/customXml" ds:itemID="{847279CC-07AC-4B41-BE03-92D29FDDFD44}">
  <ds:schemaRefs>
    <ds:schemaRef ds:uri="http://www.wps.cn/android/officeDocument/2013/mofficeCustomData"/>
  </ds:schemaRefs>
</ds:datastoreItem>
</file>

<file path=customXml/itemProps7.xml><?xml version="1.0" encoding="utf-8"?>
<ds:datastoreItem xmlns:ds="http://schemas.openxmlformats.org/officeDocument/2006/customXml" ds:itemID="{044FB9D6-67F5-46AA-853C-5E2D85DD0AC8}">
  <ds:schemaRefs>
    <ds:schemaRef ds:uri="http://www.wps.cn/android/officeDocument/2013/mofficeCustomData"/>
  </ds:schemaRefs>
</ds:datastoreItem>
</file>

<file path=customXml/itemProps8.xml><?xml version="1.0" encoding="utf-8"?>
<ds:datastoreItem xmlns:ds="http://schemas.openxmlformats.org/officeDocument/2006/customXml" ds:itemID="{F532FCC4-D95F-4736-A0E6-984E34523FEE}">
  <ds:schemaRefs>
    <ds:schemaRef ds:uri="http://www.wps.cn/android/officeDocument/2013/mofficeCustomData"/>
  </ds:schemaRefs>
</ds:datastoreItem>
</file>

<file path=customXml/itemProps9.xml><?xml version="1.0" encoding="utf-8"?>
<ds:datastoreItem xmlns:ds="http://schemas.openxmlformats.org/officeDocument/2006/customXml" ds:itemID="{D20DE08D-9A1D-4D65-80B3-332345B2630D}">
  <ds:schemaRefs>
    <ds:schemaRef ds:uri="http://www.wps.cn/android/officeDocument/2013/moffice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1095</TotalTime>
  <Pages>26</Pages>
  <Words>5909</Words>
  <Characters>33684</Characters>
  <Application>Microsoft Office Word</Application>
  <DocSecurity>0</DocSecurity>
  <Lines>280</Lines>
  <Paragraphs>79</Paragraphs>
  <ScaleCrop>false</ScaleCrop>
  <Company/>
  <LinksUpToDate>false</LinksUpToDate>
  <CharactersWithSpaces>39514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sun shuting</dc:creator>
  <cp:keywords/>
  <dc:description/>
  <cp:lastModifiedBy>sun shuting</cp:lastModifiedBy>
  <cp:revision>12</cp:revision>
  <dcterms:created xsi:type="dcterms:W3CDTF">2022-09-23T17:16:00Z</dcterms:created>
  <dcterms:modified xsi:type="dcterms:W3CDTF">2022-09-28T09:59:00Z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zotero-version="6.0.13"&gt;&lt;session id="STVGqPxV"/&gt;&lt;style id="http://www.zotero.org/styles/china-national-standard-gb-t-7714-2015-numeric" hasBibliography="1" bibliographyStyleHasBeenSet="1"/&gt;&lt;prefs&gt;&lt;pref name="fieldType" value="Field"</vt:lpwstr>
  </property>
  <property fmtid="{D5CDD505-2E9C-101B-9397-08002B2CF9AE}" pid="3" name="KSOProductBuildVer">
    <vt:lpwstr>2052-11.1.0.11875</vt:lpwstr>
  </property>
  <property fmtid="{D5CDD505-2E9C-101B-9397-08002B2CF9AE}" pid="4" name="ICV">
    <vt:lpwstr>D0A5737C685E4ED7ABC1074CD3973203</vt:lpwstr>
  </property>
  <property fmtid="{D5CDD505-2E9C-101B-9397-08002B2CF9AE}" pid="5" name="ZOTERO_PREF_2">
    <vt:lpwstr>/&gt;&lt;/prefs&gt;&lt;/data&gt;</vt:lpwstr>
  </property>
</Properties>
</file>